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63CAC" w:rsidRDefault="004B155E">
      <w:pPr>
        <w:pBdr>
          <w:top w:val="nil"/>
          <w:left w:val="nil"/>
          <w:bottom w:val="nil"/>
          <w:right w:val="nil"/>
          <w:between w:val="nil"/>
        </w:pBdr>
        <w:jc w:val="center"/>
        <w:rPr>
          <w:b/>
          <w:color w:val="000000"/>
          <w:sz w:val="20"/>
          <w:szCs w:val="20"/>
        </w:rPr>
      </w:pPr>
      <w:r>
        <w:rPr>
          <w:b/>
          <w:color w:val="000000"/>
          <w:sz w:val="20"/>
          <w:szCs w:val="20"/>
        </w:rPr>
        <w:t>FORMATO PARA EL DESARROLLO DE COMPONENTE FORMATIVO</w:t>
      </w:r>
    </w:p>
    <w:p w14:paraId="00000002" w14:textId="77777777" w:rsidR="00063CAC" w:rsidRDefault="00063CAC">
      <w:pPr>
        <w:pBdr>
          <w:top w:val="nil"/>
          <w:left w:val="nil"/>
          <w:bottom w:val="nil"/>
          <w:right w:val="nil"/>
          <w:between w:val="nil"/>
        </w:pBdr>
        <w:tabs>
          <w:tab w:val="left" w:pos="3224"/>
        </w:tabs>
        <w:rPr>
          <w:color w:val="000000"/>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63CAC" w14:paraId="5441F698" w14:textId="77777777">
        <w:trPr>
          <w:trHeight w:val="340"/>
        </w:trPr>
        <w:tc>
          <w:tcPr>
            <w:tcW w:w="3397" w:type="dxa"/>
            <w:vAlign w:val="center"/>
          </w:tcPr>
          <w:p w14:paraId="00000003" w14:textId="77777777" w:rsidR="00063CAC" w:rsidRDefault="004B155E">
            <w:pPr>
              <w:pBdr>
                <w:top w:val="nil"/>
                <w:left w:val="nil"/>
                <w:bottom w:val="nil"/>
                <w:right w:val="nil"/>
                <w:between w:val="nil"/>
              </w:pBdr>
              <w:spacing w:line="276" w:lineRule="auto"/>
              <w:rPr>
                <w:color w:val="000000"/>
                <w:sz w:val="20"/>
                <w:szCs w:val="20"/>
              </w:rPr>
            </w:pPr>
            <w:r>
              <w:rPr>
                <w:color w:val="000000"/>
                <w:sz w:val="20"/>
                <w:szCs w:val="20"/>
              </w:rPr>
              <w:t>PROGRAMA DE FORMACIÓN</w:t>
            </w:r>
          </w:p>
        </w:tc>
        <w:tc>
          <w:tcPr>
            <w:tcW w:w="6565" w:type="dxa"/>
            <w:vAlign w:val="center"/>
          </w:tcPr>
          <w:p w14:paraId="00000004" w14:textId="2BA70E7A" w:rsidR="00063CAC" w:rsidRDefault="00CC1B7C">
            <w:pPr>
              <w:pBdr>
                <w:top w:val="nil"/>
                <w:left w:val="nil"/>
                <w:bottom w:val="nil"/>
                <w:right w:val="nil"/>
                <w:between w:val="nil"/>
              </w:pBdr>
              <w:spacing w:line="276" w:lineRule="auto"/>
              <w:rPr>
                <w:b w:val="0"/>
                <w:color w:val="000000"/>
                <w:sz w:val="20"/>
                <w:szCs w:val="20"/>
              </w:rPr>
            </w:pPr>
            <w:r w:rsidRPr="00CC1B7C">
              <w:rPr>
                <w:b w:val="0"/>
                <w:color w:val="000000"/>
                <w:sz w:val="20"/>
                <w:szCs w:val="20"/>
              </w:rPr>
              <w:t>Implementación y operación de la ciberseguridad</w:t>
            </w:r>
            <w:r>
              <w:rPr>
                <w:b w:val="0"/>
                <w:color w:val="000000"/>
                <w:sz w:val="20"/>
                <w:szCs w:val="20"/>
              </w:rPr>
              <w:t>.</w:t>
            </w:r>
          </w:p>
        </w:tc>
      </w:tr>
    </w:tbl>
    <w:p w14:paraId="00000005" w14:textId="77777777" w:rsidR="00063CAC" w:rsidRDefault="00063CAC">
      <w:pPr>
        <w:pBdr>
          <w:top w:val="nil"/>
          <w:left w:val="nil"/>
          <w:bottom w:val="nil"/>
          <w:right w:val="nil"/>
          <w:between w:val="nil"/>
        </w:pBdr>
        <w:rPr>
          <w:color w:val="000000"/>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063CAC" w14:paraId="019E0282" w14:textId="77777777">
        <w:trPr>
          <w:trHeight w:val="340"/>
        </w:trPr>
        <w:tc>
          <w:tcPr>
            <w:tcW w:w="1838" w:type="dxa"/>
            <w:vAlign w:val="center"/>
          </w:tcPr>
          <w:p w14:paraId="00000006" w14:textId="77777777" w:rsidR="00063CAC" w:rsidRDefault="004B155E">
            <w:pPr>
              <w:pBdr>
                <w:top w:val="nil"/>
                <w:left w:val="nil"/>
                <w:bottom w:val="nil"/>
                <w:right w:val="nil"/>
                <w:between w:val="nil"/>
              </w:pBdr>
              <w:spacing w:line="276" w:lineRule="auto"/>
              <w:rPr>
                <w:color w:val="000000"/>
                <w:sz w:val="20"/>
                <w:szCs w:val="20"/>
              </w:rPr>
            </w:pPr>
            <w:r>
              <w:rPr>
                <w:color w:val="000000"/>
                <w:sz w:val="20"/>
                <w:szCs w:val="20"/>
              </w:rPr>
              <w:t>COMPETENCIA</w:t>
            </w:r>
          </w:p>
        </w:tc>
        <w:tc>
          <w:tcPr>
            <w:tcW w:w="2835" w:type="dxa"/>
            <w:vAlign w:val="center"/>
          </w:tcPr>
          <w:p w14:paraId="00000007"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220501110 - Implementar el sistema de seguridad de la información según modelo y estándares técnicos.</w:t>
            </w:r>
          </w:p>
        </w:tc>
        <w:tc>
          <w:tcPr>
            <w:tcW w:w="2126" w:type="dxa"/>
            <w:vAlign w:val="center"/>
          </w:tcPr>
          <w:p w14:paraId="00000008" w14:textId="77777777" w:rsidR="00063CAC" w:rsidRDefault="004B155E">
            <w:pPr>
              <w:pBdr>
                <w:top w:val="nil"/>
                <w:left w:val="nil"/>
                <w:bottom w:val="nil"/>
                <w:right w:val="nil"/>
                <w:between w:val="nil"/>
              </w:pBdr>
              <w:spacing w:line="276" w:lineRule="auto"/>
              <w:jc w:val="both"/>
              <w:rPr>
                <w:color w:val="000000"/>
                <w:sz w:val="20"/>
                <w:szCs w:val="20"/>
              </w:rPr>
            </w:pPr>
            <w:r>
              <w:rPr>
                <w:color w:val="000000"/>
                <w:sz w:val="20"/>
                <w:szCs w:val="20"/>
              </w:rPr>
              <w:t>RESULTADOS DE APRENDIZAJE</w:t>
            </w:r>
          </w:p>
        </w:tc>
        <w:tc>
          <w:tcPr>
            <w:tcW w:w="3163" w:type="dxa"/>
            <w:vAlign w:val="center"/>
          </w:tcPr>
          <w:p w14:paraId="00000009" w14:textId="1A88EABE" w:rsidR="00063CAC" w:rsidRDefault="004B155E">
            <w:pPr>
              <w:pBdr>
                <w:top w:val="nil"/>
                <w:left w:val="nil"/>
                <w:bottom w:val="nil"/>
                <w:right w:val="nil"/>
                <w:between w:val="nil"/>
              </w:pBdr>
              <w:spacing w:line="276" w:lineRule="auto"/>
              <w:ind w:left="66"/>
              <w:jc w:val="both"/>
              <w:rPr>
                <w:b w:val="0"/>
                <w:color w:val="000000"/>
                <w:sz w:val="20"/>
                <w:szCs w:val="20"/>
              </w:rPr>
            </w:pPr>
            <w:r>
              <w:rPr>
                <w:b w:val="0"/>
                <w:color w:val="000000"/>
                <w:sz w:val="20"/>
                <w:szCs w:val="20"/>
              </w:rPr>
              <w:t>220501110-01</w:t>
            </w:r>
            <w:r w:rsidR="00CC1B7C">
              <w:rPr>
                <w:b w:val="0"/>
                <w:color w:val="000000"/>
                <w:sz w:val="20"/>
                <w:szCs w:val="20"/>
              </w:rPr>
              <w:t xml:space="preserve">. </w:t>
            </w:r>
            <w:r>
              <w:rPr>
                <w:b w:val="0"/>
                <w:color w:val="000000"/>
                <w:sz w:val="20"/>
                <w:szCs w:val="20"/>
              </w:rPr>
              <w:t>Planificar la implementación de las estrategias de ciberseguridad de acuerdo con el diseño de las mismas.</w:t>
            </w:r>
          </w:p>
        </w:tc>
      </w:tr>
    </w:tbl>
    <w:p w14:paraId="0000000A" w14:textId="77777777" w:rsidR="00063CAC" w:rsidRDefault="00063CAC">
      <w:pPr>
        <w:pBdr>
          <w:top w:val="nil"/>
          <w:left w:val="nil"/>
          <w:bottom w:val="nil"/>
          <w:right w:val="nil"/>
          <w:between w:val="nil"/>
        </w:pBdr>
        <w:rPr>
          <w:color w:val="000000"/>
          <w:sz w:val="20"/>
          <w:szCs w:val="20"/>
        </w:rPr>
      </w:pPr>
    </w:p>
    <w:p w14:paraId="0000000B" w14:textId="77777777" w:rsidR="00063CAC" w:rsidRDefault="00063CAC">
      <w:pPr>
        <w:pBdr>
          <w:top w:val="nil"/>
          <w:left w:val="nil"/>
          <w:bottom w:val="nil"/>
          <w:right w:val="nil"/>
          <w:between w:val="nil"/>
        </w:pBdr>
        <w:rPr>
          <w:color w:val="000000"/>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63CAC" w14:paraId="25D2EE2D" w14:textId="77777777">
        <w:trPr>
          <w:trHeight w:val="340"/>
        </w:trPr>
        <w:tc>
          <w:tcPr>
            <w:tcW w:w="3397" w:type="dxa"/>
            <w:vAlign w:val="center"/>
          </w:tcPr>
          <w:p w14:paraId="0000000C" w14:textId="77777777" w:rsidR="00063CAC" w:rsidRDefault="004B155E">
            <w:pPr>
              <w:pBdr>
                <w:top w:val="nil"/>
                <w:left w:val="nil"/>
                <w:bottom w:val="nil"/>
                <w:right w:val="nil"/>
                <w:between w:val="nil"/>
              </w:pBdr>
              <w:spacing w:line="276" w:lineRule="auto"/>
              <w:rPr>
                <w:color w:val="000000"/>
                <w:sz w:val="20"/>
                <w:szCs w:val="20"/>
              </w:rPr>
            </w:pPr>
            <w:r>
              <w:rPr>
                <w:color w:val="000000"/>
                <w:sz w:val="20"/>
                <w:szCs w:val="20"/>
              </w:rPr>
              <w:t>NÚMERO DEL COMPONENTE FORMATIVO</w:t>
            </w:r>
          </w:p>
        </w:tc>
        <w:tc>
          <w:tcPr>
            <w:tcW w:w="6565" w:type="dxa"/>
            <w:vAlign w:val="center"/>
          </w:tcPr>
          <w:p w14:paraId="0000000D" w14:textId="7340CFC0" w:rsidR="00063CAC" w:rsidRDefault="001966EB">
            <w:pPr>
              <w:pBdr>
                <w:top w:val="nil"/>
                <w:left w:val="nil"/>
                <w:bottom w:val="nil"/>
                <w:right w:val="nil"/>
                <w:between w:val="nil"/>
              </w:pBdr>
              <w:spacing w:line="276" w:lineRule="auto"/>
              <w:rPr>
                <w:b w:val="0"/>
                <w:color w:val="E36C09"/>
                <w:sz w:val="20"/>
                <w:szCs w:val="20"/>
              </w:rPr>
            </w:pPr>
            <w:r>
              <w:rPr>
                <w:b w:val="0"/>
                <w:color w:val="000000"/>
                <w:sz w:val="20"/>
                <w:szCs w:val="20"/>
              </w:rPr>
              <w:t>05</w:t>
            </w:r>
          </w:p>
        </w:tc>
      </w:tr>
      <w:tr w:rsidR="00063CAC" w14:paraId="2807E9A0" w14:textId="77777777">
        <w:trPr>
          <w:trHeight w:val="340"/>
        </w:trPr>
        <w:tc>
          <w:tcPr>
            <w:tcW w:w="3397" w:type="dxa"/>
            <w:vAlign w:val="center"/>
          </w:tcPr>
          <w:p w14:paraId="0000000E" w14:textId="77777777" w:rsidR="00063CAC" w:rsidRDefault="004B155E">
            <w:pPr>
              <w:pBdr>
                <w:top w:val="nil"/>
                <w:left w:val="nil"/>
                <w:bottom w:val="nil"/>
                <w:right w:val="nil"/>
                <w:between w:val="nil"/>
              </w:pBdr>
              <w:spacing w:line="276" w:lineRule="auto"/>
              <w:rPr>
                <w:color w:val="000000"/>
                <w:sz w:val="20"/>
                <w:szCs w:val="20"/>
              </w:rPr>
            </w:pPr>
            <w:r>
              <w:rPr>
                <w:color w:val="000000"/>
                <w:sz w:val="20"/>
                <w:szCs w:val="20"/>
              </w:rPr>
              <w:t>NOMBRE DEL COMPONENTE FORMATIVO</w:t>
            </w:r>
          </w:p>
        </w:tc>
        <w:tc>
          <w:tcPr>
            <w:tcW w:w="6565" w:type="dxa"/>
            <w:vAlign w:val="center"/>
          </w:tcPr>
          <w:p w14:paraId="0000000F" w14:textId="77777777" w:rsidR="00063CAC" w:rsidRDefault="004B155E">
            <w:pPr>
              <w:pBdr>
                <w:top w:val="nil"/>
                <w:left w:val="nil"/>
                <w:bottom w:val="nil"/>
                <w:right w:val="nil"/>
                <w:between w:val="nil"/>
              </w:pBdr>
              <w:spacing w:line="276" w:lineRule="auto"/>
              <w:jc w:val="both"/>
              <w:rPr>
                <w:b w:val="0"/>
                <w:color w:val="E36C09"/>
                <w:sz w:val="20"/>
                <w:szCs w:val="20"/>
              </w:rPr>
            </w:pPr>
            <w:bookmarkStart w:id="0" w:name="_Hlk148004256"/>
            <w:r>
              <w:rPr>
                <w:b w:val="0"/>
                <w:color w:val="000000"/>
                <w:sz w:val="20"/>
                <w:szCs w:val="20"/>
              </w:rPr>
              <w:t>Planificación, entrenamiento y concienciación en implementación de ciberseguridad.</w:t>
            </w:r>
            <w:bookmarkEnd w:id="0"/>
          </w:p>
        </w:tc>
      </w:tr>
      <w:tr w:rsidR="00063CAC" w14:paraId="529A63B9" w14:textId="77777777">
        <w:trPr>
          <w:trHeight w:val="340"/>
        </w:trPr>
        <w:tc>
          <w:tcPr>
            <w:tcW w:w="3397" w:type="dxa"/>
            <w:vAlign w:val="center"/>
          </w:tcPr>
          <w:p w14:paraId="00000010" w14:textId="77777777" w:rsidR="00063CAC" w:rsidRDefault="004B155E">
            <w:pPr>
              <w:pBdr>
                <w:top w:val="nil"/>
                <w:left w:val="nil"/>
                <w:bottom w:val="nil"/>
                <w:right w:val="nil"/>
                <w:between w:val="nil"/>
              </w:pBdr>
              <w:spacing w:line="276" w:lineRule="auto"/>
              <w:rPr>
                <w:color w:val="000000"/>
                <w:sz w:val="20"/>
                <w:szCs w:val="20"/>
              </w:rPr>
            </w:pPr>
            <w:r>
              <w:rPr>
                <w:color w:val="000000"/>
                <w:sz w:val="20"/>
                <w:szCs w:val="20"/>
              </w:rPr>
              <w:t>BREVE DESCRIPCIÓN</w:t>
            </w:r>
          </w:p>
        </w:tc>
        <w:tc>
          <w:tcPr>
            <w:tcW w:w="6565" w:type="dxa"/>
            <w:vAlign w:val="center"/>
          </w:tcPr>
          <w:p w14:paraId="00000011"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A partir del estudio de este componente formativo el aprendiz estará en capacidad de planificar e implementar las diferentes estrategias de ciberseguridad de la organización. Además, podrá entrenarse y despertar conciencia en lo relacionado con el diseño y aplicación de dichas estrategias.</w:t>
            </w:r>
          </w:p>
        </w:tc>
      </w:tr>
      <w:tr w:rsidR="00063CAC" w14:paraId="07F08212" w14:textId="77777777">
        <w:trPr>
          <w:trHeight w:val="340"/>
        </w:trPr>
        <w:tc>
          <w:tcPr>
            <w:tcW w:w="3397" w:type="dxa"/>
            <w:vAlign w:val="center"/>
          </w:tcPr>
          <w:p w14:paraId="00000012" w14:textId="77777777" w:rsidR="00063CAC" w:rsidRDefault="004B155E">
            <w:pPr>
              <w:pBdr>
                <w:top w:val="nil"/>
                <w:left w:val="nil"/>
                <w:bottom w:val="nil"/>
                <w:right w:val="nil"/>
                <w:between w:val="nil"/>
              </w:pBdr>
              <w:spacing w:line="276" w:lineRule="auto"/>
              <w:rPr>
                <w:color w:val="000000"/>
                <w:sz w:val="20"/>
                <w:szCs w:val="20"/>
              </w:rPr>
            </w:pPr>
            <w:r>
              <w:rPr>
                <w:color w:val="000000"/>
                <w:sz w:val="20"/>
                <w:szCs w:val="20"/>
              </w:rPr>
              <w:t>PALABRAS CLAVE</w:t>
            </w:r>
          </w:p>
        </w:tc>
        <w:tc>
          <w:tcPr>
            <w:tcW w:w="6565" w:type="dxa"/>
            <w:vAlign w:val="center"/>
          </w:tcPr>
          <w:p w14:paraId="00000013" w14:textId="532BB2E9" w:rsidR="00063CAC" w:rsidRDefault="004B155E" w:rsidP="001966EB">
            <w:pPr>
              <w:pBdr>
                <w:top w:val="nil"/>
                <w:left w:val="nil"/>
                <w:bottom w:val="nil"/>
                <w:right w:val="nil"/>
                <w:between w:val="nil"/>
              </w:pBdr>
              <w:spacing w:line="276" w:lineRule="auto"/>
              <w:rPr>
                <w:b w:val="0"/>
                <w:color w:val="000000"/>
                <w:sz w:val="20"/>
                <w:szCs w:val="20"/>
              </w:rPr>
            </w:pPr>
            <w:r>
              <w:rPr>
                <w:b w:val="0"/>
                <w:color w:val="000000"/>
                <w:sz w:val="20"/>
                <w:szCs w:val="20"/>
              </w:rPr>
              <w:t>Ciberseguridad, concienciación, entrenamiento, formación, planificación.</w:t>
            </w:r>
          </w:p>
        </w:tc>
      </w:tr>
    </w:tbl>
    <w:p w14:paraId="00000014" w14:textId="77777777" w:rsidR="00063CAC" w:rsidRDefault="00063CAC">
      <w:pPr>
        <w:pBdr>
          <w:top w:val="nil"/>
          <w:left w:val="nil"/>
          <w:bottom w:val="nil"/>
          <w:right w:val="nil"/>
          <w:between w:val="nil"/>
        </w:pBdr>
        <w:rPr>
          <w:color w:val="000000"/>
          <w:sz w:val="20"/>
          <w:szCs w:val="20"/>
        </w:rPr>
      </w:pPr>
    </w:p>
    <w:tbl>
      <w:tblPr>
        <w:tblStyle w:val="a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63CAC" w14:paraId="30BA9DD8" w14:textId="77777777">
        <w:trPr>
          <w:trHeight w:val="340"/>
        </w:trPr>
        <w:tc>
          <w:tcPr>
            <w:tcW w:w="3397" w:type="dxa"/>
            <w:vAlign w:val="center"/>
          </w:tcPr>
          <w:p w14:paraId="00000015" w14:textId="77777777" w:rsidR="00063CAC" w:rsidRDefault="004B155E">
            <w:pPr>
              <w:pBdr>
                <w:top w:val="nil"/>
                <w:left w:val="nil"/>
                <w:bottom w:val="nil"/>
                <w:right w:val="nil"/>
                <w:between w:val="nil"/>
              </w:pBdr>
              <w:spacing w:line="276" w:lineRule="auto"/>
              <w:rPr>
                <w:color w:val="000000"/>
                <w:sz w:val="20"/>
                <w:szCs w:val="20"/>
              </w:rPr>
            </w:pPr>
            <w:r>
              <w:rPr>
                <w:color w:val="000000"/>
                <w:sz w:val="20"/>
                <w:szCs w:val="20"/>
              </w:rPr>
              <w:t>ÁREA OCUPACIONAL</w:t>
            </w:r>
          </w:p>
        </w:tc>
        <w:tc>
          <w:tcPr>
            <w:tcW w:w="6565" w:type="dxa"/>
            <w:vAlign w:val="center"/>
          </w:tcPr>
          <w:p w14:paraId="00000016" w14:textId="77777777" w:rsidR="00063CAC" w:rsidRDefault="004B155E">
            <w:pPr>
              <w:pBdr>
                <w:top w:val="nil"/>
                <w:left w:val="nil"/>
                <w:bottom w:val="nil"/>
                <w:right w:val="nil"/>
                <w:between w:val="nil"/>
              </w:pBdr>
              <w:spacing w:line="276" w:lineRule="auto"/>
              <w:rPr>
                <w:b w:val="0"/>
                <w:color w:val="000000"/>
                <w:sz w:val="20"/>
                <w:szCs w:val="20"/>
              </w:rPr>
            </w:pPr>
            <w:r>
              <w:rPr>
                <w:b w:val="0"/>
                <w:color w:val="000000"/>
                <w:sz w:val="20"/>
                <w:szCs w:val="20"/>
              </w:rPr>
              <w:t>Servicios</w:t>
            </w:r>
          </w:p>
        </w:tc>
      </w:tr>
      <w:tr w:rsidR="00063CAC" w14:paraId="02462EE1" w14:textId="77777777">
        <w:trPr>
          <w:trHeight w:val="465"/>
        </w:trPr>
        <w:tc>
          <w:tcPr>
            <w:tcW w:w="3397" w:type="dxa"/>
            <w:vAlign w:val="center"/>
          </w:tcPr>
          <w:p w14:paraId="00000017" w14:textId="77777777" w:rsidR="00063CAC" w:rsidRDefault="004B155E">
            <w:pPr>
              <w:pBdr>
                <w:top w:val="nil"/>
                <w:left w:val="nil"/>
                <w:bottom w:val="nil"/>
                <w:right w:val="nil"/>
                <w:between w:val="nil"/>
              </w:pBdr>
              <w:spacing w:line="276" w:lineRule="auto"/>
              <w:rPr>
                <w:color w:val="000000"/>
                <w:sz w:val="20"/>
                <w:szCs w:val="20"/>
              </w:rPr>
            </w:pPr>
            <w:r>
              <w:rPr>
                <w:color w:val="000000"/>
                <w:sz w:val="20"/>
                <w:szCs w:val="20"/>
              </w:rPr>
              <w:t>IDIOMA</w:t>
            </w:r>
          </w:p>
        </w:tc>
        <w:tc>
          <w:tcPr>
            <w:tcW w:w="6565" w:type="dxa"/>
            <w:vAlign w:val="center"/>
          </w:tcPr>
          <w:p w14:paraId="00000018" w14:textId="77777777" w:rsidR="00063CAC" w:rsidRDefault="004B155E">
            <w:pPr>
              <w:pBdr>
                <w:top w:val="nil"/>
                <w:left w:val="nil"/>
                <w:bottom w:val="nil"/>
                <w:right w:val="nil"/>
                <w:between w:val="nil"/>
              </w:pBdr>
              <w:spacing w:line="276" w:lineRule="auto"/>
              <w:rPr>
                <w:b w:val="0"/>
                <w:color w:val="000000"/>
                <w:sz w:val="20"/>
                <w:szCs w:val="20"/>
              </w:rPr>
            </w:pPr>
            <w:r>
              <w:rPr>
                <w:b w:val="0"/>
                <w:color w:val="000000"/>
                <w:sz w:val="20"/>
                <w:szCs w:val="20"/>
              </w:rPr>
              <w:t>Español</w:t>
            </w:r>
          </w:p>
        </w:tc>
      </w:tr>
    </w:tbl>
    <w:p w14:paraId="00000019" w14:textId="77777777" w:rsidR="00063CAC" w:rsidRDefault="00063CAC">
      <w:pPr>
        <w:pBdr>
          <w:top w:val="nil"/>
          <w:left w:val="nil"/>
          <w:bottom w:val="nil"/>
          <w:right w:val="nil"/>
          <w:between w:val="nil"/>
        </w:pBdr>
        <w:rPr>
          <w:color w:val="000000"/>
          <w:sz w:val="20"/>
          <w:szCs w:val="20"/>
        </w:rPr>
      </w:pPr>
    </w:p>
    <w:p w14:paraId="0000001A" w14:textId="77777777" w:rsidR="00063CAC" w:rsidRDefault="00063CAC">
      <w:pPr>
        <w:pBdr>
          <w:top w:val="nil"/>
          <w:left w:val="nil"/>
          <w:bottom w:val="nil"/>
          <w:right w:val="nil"/>
          <w:between w:val="nil"/>
        </w:pBdr>
        <w:rPr>
          <w:color w:val="000000"/>
          <w:sz w:val="20"/>
          <w:szCs w:val="20"/>
        </w:rPr>
      </w:pPr>
    </w:p>
    <w:p w14:paraId="0000001B" w14:textId="77777777" w:rsidR="00063CAC" w:rsidRDefault="004B155E">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14:paraId="0000001C" w14:textId="77777777" w:rsidR="00063CAC" w:rsidRDefault="00063CAC">
      <w:pPr>
        <w:pBdr>
          <w:top w:val="nil"/>
          <w:left w:val="nil"/>
          <w:bottom w:val="nil"/>
          <w:right w:val="nil"/>
          <w:between w:val="nil"/>
        </w:pBdr>
        <w:rPr>
          <w:color w:val="000000"/>
          <w:sz w:val="20"/>
          <w:szCs w:val="20"/>
        </w:rPr>
      </w:pPr>
    </w:p>
    <w:p w14:paraId="0000001D" w14:textId="77777777" w:rsidR="00063CAC" w:rsidRDefault="004B155E">
      <w:pPr>
        <w:pBdr>
          <w:top w:val="nil"/>
          <w:left w:val="nil"/>
          <w:bottom w:val="nil"/>
          <w:right w:val="nil"/>
          <w:between w:val="nil"/>
        </w:pBdr>
        <w:rPr>
          <w:b/>
          <w:color w:val="000000"/>
          <w:sz w:val="20"/>
          <w:szCs w:val="20"/>
        </w:rPr>
      </w:pPr>
      <w:r>
        <w:rPr>
          <w:b/>
          <w:color w:val="000000"/>
          <w:sz w:val="20"/>
          <w:szCs w:val="20"/>
        </w:rPr>
        <w:t>Introducción</w:t>
      </w:r>
    </w:p>
    <w:p w14:paraId="0000001E" w14:textId="77777777" w:rsidR="00063CAC" w:rsidRDefault="00063CAC">
      <w:pPr>
        <w:pBdr>
          <w:top w:val="nil"/>
          <w:left w:val="nil"/>
          <w:bottom w:val="nil"/>
          <w:right w:val="nil"/>
          <w:between w:val="nil"/>
        </w:pBdr>
        <w:rPr>
          <w:b/>
          <w:color w:val="000000"/>
          <w:sz w:val="20"/>
          <w:szCs w:val="20"/>
        </w:rPr>
      </w:pPr>
    </w:p>
    <w:p w14:paraId="0000001F" w14:textId="77777777" w:rsidR="00063CAC" w:rsidRDefault="004B155E">
      <w:pPr>
        <w:pBdr>
          <w:top w:val="nil"/>
          <w:left w:val="nil"/>
          <w:bottom w:val="nil"/>
          <w:right w:val="nil"/>
          <w:between w:val="nil"/>
        </w:pBdr>
        <w:rPr>
          <w:b/>
          <w:color w:val="000000"/>
          <w:sz w:val="20"/>
          <w:szCs w:val="20"/>
        </w:rPr>
      </w:pPr>
      <w:r>
        <w:rPr>
          <w:b/>
          <w:color w:val="000000"/>
          <w:sz w:val="20"/>
          <w:szCs w:val="20"/>
        </w:rPr>
        <w:t>1. Técnicas de planificación</w:t>
      </w:r>
    </w:p>
    <w:p w14:paraId="00000020" w14:textId="77777777" w:rsidR="00063CAC" w:rsidRDefault="004B155E">
      <w:pPr>
        <w:pBdr>
          <w:top w:val="nil"/>
          <w:left w:val="nil"/>
          <w:bottom w:val="nil"/>
          <w:right w:val="nil"/>
          <w:between w:val="nil"/>
        </w:pBdr>
        <w:ind w:left="284"/>
        <w:rPr>
          <w:color w:val="000000"/>
          <w:sz w:val="20"/>
          <w:szCs w:val="20"/>
        </w:rPr>
      </w:pPr>
      <w:r>
        <w:rPr>
          <w:color w:val="000000"/>
          <w:sz w:val="20"/>
          <w:szCs w:val="20"/>
        </w:rPr>
        <w:t>1.1. Pronósticos cualitativos y cuantitativos</w:t>
      </w:r>
    </w:p>
    <w:p w14:paraId="00000021" w14:textId="77777777" w:rsidR="00063CAC" w:rsidRDefault="004B155E">
      <w:pPr>
        <w:pBdr>
          <w:top w:val="nil"/>
          <w:left w:val="nil"/>
          <w:bottom w:val="nil"/>
          <w:right w:val="nil"/>
          <w:between w:val="nil"/>
        </w:pBdr>
        <w:ind w:left="284"/>
        <w:rPr>
          <w:color w:val="000000"/>
          <w:sz w:val="20"/>
          <w:szCs w:val="20"/>
        </w:rPr>
      </w:pPr>
      <w:r>
        <w:rPr>
          <w:color w:val="000000"/>
          <w:sz w:val="20"/>
          <w:szCs w:val="20"/>
        </w:rPr>
        <w:t>1.2. Planificación, necesidades y contexto organizacional</w:t>
      </w:r>
    </w:p>
    <w:p w14:paraId="00000022" w14:textId="77777777" w:rsidR="00063CAC" w:rsidRDefault="00063CAC">
      <w:pPr>
        <w:pBdr>
          <w:top w:val="nil"/>
          <w:left w:val="nil"/>
          <w:bottom w:val="nil"/>
          <w:right w:val="nil"/>
          <w:between w:val="nil"/>
        </w:pBdr>
        <w:rPr>
          <w:b/>
          <w:color w:val="000000"/>
          <w:sz w:val="20"/>
          <w:szCs w:val="20"/>
        </w:rPr>
      </w:pPr>
    </w:p>
    <w:p w14:paraId="00000023" w14:textId="77777777" w:rsidR="00063CAC" w:rsidRDefault="004B155E">
      <w:pPr>
        <w:pBdr>
          <w:top w:val="nil"/>
          <w:left w:val="nil"/>
          <w:bottom w:val="nil"/>
          <w:right w:val="nil"/>
          <w:between w:val="nil"/>
        </w:pBdr>
        <w:rPr>
          <w:b/>
          <w:color w:val="000000"/>
          <w:sz w:val="20"/>
          <w:szCs w:val="20"/>
        </w:rPr>
      </w:pPr>
      <w:r>
        <w:rPr>
          <w:b/>
          <w:color w:val="000000"/>
          <w:sz w:val="20"/>
          <w:szCs w:val="20"/>
        </w:rPr>
        <w:t>2. Entrenamiento y concienciación en ciberseguridad</w:t>
      </w:r>
    </w:p>
    <w:p w14:paraId="00000024" w14:textId="77777777" w:rsidR="00063CAC" w:rsidRDefault="004B155E">
      <w:pPr>
        <w:pBdr>
          <w:top w:val="nil"/>
          <w:left w:val="nil"/>
          <w:bottom w:val="nil"/>
          <w:right w:val="nil"/>
          <w:between w:val="nil"/>
        </w:pBdr>
        <w:ind w:left="284"/>
        <w:rPr>
          <w:color w:val="000000"/>
          <w:sz w:val="20"/>
          <w:szCs w:val="20"/>
        </w:rPr>
      </w:pPr>
      <w:r>
        <w:rPr>
          <w:color w:val="000000"/>
          <w:sz w:val="20"/>
          <w:szCs w:val="20"/>
        </w:rPr>
        <w:t>2.1. Fundamentos del entrenamiento en ciberseguridad</w:t>
      </w:r>
    </w:p>
    <w:p w14:paraId="00000025" w14:textId="77777777" w:rsidR="00063CAC" w:rsidRDefault="004B155E">
      <w:pPr>
        <w:pBdr>
          <w:top w:val="nil"/>
          <w:left w:val="nil"/>
          <w:bottom w:val="nil"/>
          <w:right w:val="nil"/>
          <w:between w:val="nil"/>
        </w:pBdr>
        <w:ind w:left="709"/>
        <w:rPr>
          <w:color w:val="000000"/>
          <w:sz w:val="20"/>
          <w:szCs w:val="20"/>
        </w:rPr>
      </w:pPr>
      <w:r>
        <w:rPr>
          <w:color w:val="000000"/>
          <w:sz w:val="20"/>
          <w:szCs w:val="20"/>
        </w:rPr>
        <w:t>2.1.1. Generalidades del entrenamiento</w:t>
      </w:r>
    </w:p>
    <w:p w14:paraId="00000026" w14:textId="77777777" w:rsidR="00063CAC" w:rsidRDefault="004B155E">
      <w:pPr>
        <w:pBdr>
          <w:top w:val="nil"/>
          <w:left w:val="nil"/>
          <w:bottom w:val="nil"/>
          <w:right w:val="nil"/>
          <w:between w:val="nil"/>
        </w:pBdr>
        <w:ind w:left="709"/>
        <w:rPr>
          <w:color w:val="000000"/>
          <w:sz w:val="20"/>
          <w:szCs w:val="20"/>
        </w:rPr>
      </w:pPr>
      <w:r>
        <w:rPr>
          <w:color w:val="000000"/>
          <w:sz w:val="20"/>
          <w:szCs w:val="20"/>
        </w:rPr>
        <w:t>2.1.2. Generalidades de la concienciación</w:t>
      </w:r>
    </w:p>
    <w:p w14:paraId="00000027" w14:textId="77777777" w:rsidR="00063CAC" w:rsidRDefault="004B155E">
      <w:pPr>
        <w:pBdr>
          <w:top w:val="nil"/>
          <w:left w:val="nil"/>
          <w:bottom w:val="nil"/>
          <w:right w:val="nil"/>
          <w:between w:val="nil"/>
        </w:pBdr>
        <w:ind w:left="284"/>
        <w:rPr>
          <w:color w:val="000000"/>
          <w:sz w:val="20"/>
          <w:szCs w:val="20"/>
        </w:rPr>
      </w:pPr>
      <w:r>
        <w:rPr>
          <w:color w:val="000000"/>
          <w:sz w:val="20"/>
          <w:szCs w:val="20"/>
        </w:rPr>
        <w:t>2.2. Características del entrenamiento</w:t>
      </w:r>
    </w:p>
    <w:p w14:paraId="00000028" w14:textId="77777777" w:rsidR="00063CAC" w:rsidRDefault="00063CAC">
      <w:pPr>
        <w:pBdr>
          <w:top w:val="nil"/>
          <w:left w:val="nil"/>
          <w:bottom w:val="nil"/>
          <w:right w:val="nil"/>
          <w:between w:val="nil"/>
        </w:pBdr>
        <w:rPr>
          <w:b/>
          <w:color w:val="000000"/>
          <w:sz w:val="20"/>
          <w:szCs w:val="20"/>
        </w:rPr>
      </w:pPr>
    </w:p>
    <w:p w14:paraId="00000029" w14:textId="77777777" w:rsidR="00063CAC" w:rsidRDefault="004B155E">
      <w:pPr>
        <w:pBdr>
          <w:top w:val="nil"/>
          <w:left w:val="nil"/>
          <w:bottom w:val="nil"/>
          <w:right w:val="nil"/>
          <w:between w:val="nil"/>
        </w:pBdr>
        <w:rPr>
          <w:b/>
          <w:color w:val="000000"/>
          <w:sz w:val="20"/>
          <w:szCs w:val="20"/>
        </w:rPr>
      </w:pPr>
      <w:r>
        <w:rPr>
          <w:b/>
          <w:color w:val="000000"/>
          <w:sz w:val="20"/>
          <w:szCs w:val="20"/>
        </w:rPr>
        <w:t>3. Defensa en profundidad</w:t>
      </w:r>
    </w:p>
    <w:p w14:paraId="0000002A" w14:textId="77777777" w:rsidR="00063CAC" w:rsidRDefault="004B155E">
      <w:pPr>
        <w:pBdr>
          <w:top w:val="nil"/>
          <w:left w:val="nil"/>
          <w:bottom w:val="nil"/>
          <w:right w:val="nil"/>
          <w:between w:val="nil"/>
        </w:pBdr>
        <w:ind w:left="284"/>
        <w:rPr>
          <w:color w:val="000000"/>
          <w:sz w:val="20"/>
          <w:szCs w:val="20"/>
        </w:rPr>
      </w:pPr>
      <w:r>
        <w:rPr>
          <w:color w:val="000000"/>
          <w:sz w:val="20"/>
          <w:szCs w:val="20"/>
        </w:rPr>
        <w:t>3.1. Conceptos de Defensa en Profundidad DID</w:t>
      </w:r>
    </w:p>
    <w:p w14:paraId="0000002B" w14:textId="77777777" w:rsidR="00063CAC" w:rsidRDefault="004B155E">
      <w:pPr>
        <w:pBdr>
          <w:top w:val="nil"/>
          <w:left w:val="nil"/>
          <w:bottom w:val="nil"/>
          <w:right w:val="nil"/>
          <w:between w:val="nil"/>
        </w:pBdr>
        <w:ind w:left="284"/>
        <w:rPr>
          <w:color w:val="000000"/>
          <w:sz w:val="20"/>
          <w:szCs w:val="20"/>
        </w:rPr>
      </w:pPr>
      <w:r>
        <w:rPr>
          <w:color w:val="000000"/>
          <w:sz w:val="20"/>
          <w:szCs w:val="20"/>
        </w:rPr>
        <w:t>3.2. Capas de la defensa en profundidad</w:t>
      </w:r>
    </w:p>
    <w:p w14:paraId="0000002C" w14:textId="77777777" w:rsidR="00063CAC" w:rsidRDefault="004B155E">
      <w:pPr>
        <w:pBdr>
          <w:top w:val="nil"/>
          <w:left w:val="nil"/>
          <w:bottom w:val="nil"/>
          <w:right w:val="nil"/>
          <w:between w:val="nil"/>
        </w:pBdr>
        <w:ind w:left="284"/>
        <w:rPr>
          <w:color w:val="000000"/>
          <w:sz w:val="20"/>
          <w:szCs w:val="20"/>
        </w:rPr>
      </w:pPr>
      <w:r>
        <w:rPr>
          <w:color w:val="000000"/>
          <w:sz w:val="20"/>
          <w:szCs w:val="20"/>
        </w:rPr>
        <w:t>3.3. Características de la defensa en profundidad</w:t>
      </w:r>
    </w:p>
    <w:p w14:paraId="0000002D" w14:textId="77777777" w:rsidR="00063CAC" w:rsidRDefault="00063CAC">
      <w:pPr>
        <w:pBdr>
          <w:top w:val="nil"/>
          <w:left w:val="nil"/>
          <w:bottom w:val="nil"/>
          <w:right w:val="nil"/>
          <w:between w:val="nil"/>
        </w:pBdr>
        <w:rPr>
          <w:b/>
          <w:color w:val="000000"/>
          <w:sz w:val="20"/>
          <w:szCs w:val="20"/>
        </w:rPr>
      </w:pPr>
    </w:p>
    <w:p w14:paraId="0000002E" w14:textId="77777777" w:rsidR="00063CAC" w:rsidRDefault="004B155E">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Desarrollo de contenidos </w:t>
      </w:r>
    </w:p>
    <w:p w14:paraId="0000002F" w14:textId="77777777" w:rsidR="00063CAC" w:rsidRDefault="00063CAC">
      <w:pPr>
        <w:pBdr>
          <w:top w:val="nil"/>
          <w:left w:val="nil"/>
          <w:bottom w:val="nil"/>
          <w:right w:val="nil"/>
          <w:between w:val="nil"/>
        </w:pBdr>
        <w:rPr>
          <w:b/>
          <w:color w:val="000000"/>
          <w:sz w:val="20"/>
          <w:szCs w:val="20"/>
        </w:rPr>
      </w:pPr>
    </w:p>
    <w:p w14:paraId="00000030" w14:textId="77777777" w:rsidR="00063CAC" w:rsidRDefault="004B155E">
      <w:pPr>
        <w:pBdr>
          <w:top w:val="nil"/>
          <w:left w:val="nil"/>
          <w:bottom w:val="nil"/>
          <w:right w:val="nil"/>
          <w:between w:val="nil"/>
        </w:pBdr>
        <w:rPr>
          <w:b/>
          <w:color w:val="000000"/>
          <w:sz w:val="20"/>
          <w:szCs w:val="20"/>
        </w:rPr>
      </w:pPr>
      <w:r>
        <w:rPr>
          <w:b/>
          <w:color w:val="000000"/>
          <w:sz w:val="20"/>
          <w:szCs w:val="20"/>
        </w:rPr>
        <w:t>Introducción</w:t>
      </w:r>
    </w:p>
    <w:p w14:paraId="00000031" w14:textId="77777777" w:rsidR="00063CAC" w:rsidRDefault="00063CAC">
      <w:pPr>
        <w:pBdr>
          <w:top w:val="nil"/>
          <w:left w:val="nil"/>
          <w:bottom w:val="nil"/>
          <w:right w:val="nil"/>
          <w:between w:val="nil"/>
        </w:pBdr>
        <w:rPr>
          <w:b/>
          <w:color w:val="000000"/>
          <w:sz w:val="20"/>
          <w:szCs w:val="20"/>
        </w:rPr>
      </w:pPr>
    </w:p>
    <w:p w14:paraId="4EDFC1F7" w14:textId="2E3272EA" w:rsidR="007C725C" w:rsidRDefault="007C725C">
      <w:pPr>
        <w:pBdr>
          <w:top w:val="nil"/>
          <w:left w:val="nil"/>
          <w:bottom w:val="nil"/>
          <w:right w:val="nil"/>
          <w:between w:val="nil"/>
        </w:pBdr>
        <w:rPr>
          <w:b/>
          <w:color w:val="000000"/>
          <w:sz w:val="20"/>
          <w:szCs w:val="20"/>
        </w:rPr>
      </w:pPr>
      <w:commentRangeStart w:id="1"/>
      <w:r w:rsidRPr="007C725C">
        <w:rPr>
          <w:noProof/>
          <w:color w:val="000000"/>
          <w:sz w:val="20"/>
          <w:szCs w:val="20"/>
        </w:rPr>
        <w:drawing>
          <wp:anchor distT="0" distB="0" distL="114300" distR="114300" simplePos="0" relativeHeight="251661312" behindDoc="1" locked="0" layoutInCell="1" allowOverlap="1" wp14:anchorId="606F58F8" wp14:editId="2AB50A65">
            <wp:simplePos x="0" y="0"/>
            <wp:positionH relativeFrom="margin">
              <wp:posOffset>0</wp:posOffset>
            </wp:positionH>
            <wp:positionV relativeFrom="paragraph">
              <wp:posOffset>170815</wp:posOffset>
            </wp:positionV>
            <wp:extent cx="4305300" cy="2028825"/>
            <wp:effectExtent l="0" t="0" r="0" b="9525"/>
            <wp:wrapTight wrapText="bothSides">
              <wp:wrapPolygon edited="0">
                <wp:start x="0" y="0"/>
                <wp:lineTo x="0" y="21499"/>
                <wp:lineTo x="21504" y="21499"/>
                <wp:lineTo x="21504" y="0"/>
                <wp:lineTo x="0" y="0"/>
              </wp:wrapPolygon>
            </wp:wrapTight>
            <wp:docPr id="584640554" name="Imagen 58464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5228" name=""/>
                    <pic:cNvPicPr/>
                  </pic:nvPicPr>
                  <pic:blipFill>
                    <a:blip r:embed="rId11">
                      <a:extLst>
                        <a:ext uri="{28A0092B-C50C-407E-A947-70E740481C1C}">
                          <a14:useLocalDpi xmlns:a14="http://schemas.microsoft.com/office/drawing/2010/main" val="0"/>
                        </a:ext>
                      </a:extLst>
                    </a:blip>
                    <a:stretch>
                      <a:fillRect/>
                    </a:stretch>
                  </pic:blipFill>
                  <pic:spPr>
                    <a:xfrm>
                      <a:off x="0" y="0"/>
                      <a:ext cx="4305300" cy="2028825"/>
                    </a:xfrm>
                    <a:prstGeom prst="rect">
                      <a:avLst/>
                    </a:prstGeom>
                  </pic:spPr>
                </pic:pic>
              </a:graphicData>
            </a:graphic>
            <wp14:sizeRelH relativeFrom="margin">
              <wp14:pctWidth>0</wp14:pctWidth>
            </wp14:sizeRelH>
            <wp14:sizeRelV relativeFrom="margin">
              <wp14:pctHeight>0</wp14:pctHeight>
            </wp14:sizeRelV>
          </wp:anchor>
        </w:drawing>
      </w:r>
      <w:commentRangeEnd w:id="1"/>
      <w:r>
        <w:rPr>
          <w:rStyle w:val="Refdecomentario"/>
        </w:rPr>
        <w:commentReference w:id="1"/>
      </w:r>
    </w:p>
    <w:p w14:paraId="00000032" w14:textId="77777777" w:rsidR="00063CAC" w:rsidRDefault="004B155E">
      <w:pPr>
        <w:pBdr>
          <w:top w:val="nil"/>
          <w:left w:val="nil"/>
          <w:bottom w:val="nil"/>
          <w:right w:val="nil"/>
          <w:between w:val="nil"/>
        </w:pBdr>
        <w:jc w:val="both"/>
        <w:rPr>
          <w:color w:val="000000"/>
          <w:sz w:val="20"/>
          <w:szCs w:val="20"/>
        </w:rPr>
      </w:pPr>
      <w:r>
        <w:rPr>
          <w:color w:val="000000"/>
          <w:sz w:val="20"/>
          <w:szCs w:val="20"/>
        </w:rPr>
        <w:t>La ciberseguridad se fundamenta en la seguridad de la información en el ciberespacio, mundo digital o cibernético, que apropia la seguridad informática o digital, abarcando aspectos de la geopolítica con alcances, incluso, sociales. Esta es otra razón más por la que es importante realizar una adecuada planificación, entrenamiento y concienciación en ciberseguridad para una adecuada implementación posterior de las estrategias de seguridad digital.</w:t>
      </w:r>
    </w:p>
    <w:p w14:paraId="23BF728E" w14:textId="77777777" w:rsidR="007C725C" w:rsidRDefault="007C725C">
      <w:pPr>
        <w:pBdr>
          <w:top w:val="nil"/>
          <w:left w:val="nil"/>
          <w:bottom w:val="nil"/>
          <w:right w:val="nil"/>
          <w:between w:val="nil"/>
        </w:pBdr>
        <w:jc w:val="both"/>
        <w:rPr>
          <w:color w:val="000000"/>
          <w:sz w:val="20"/>
          <w:szCs w:val="20"/>
        </w:rPr>
      </w:pPr>
    </w:p>
    <w:p w14:paraId="00000037" w14:textId="720EB8F9" w:rsidR="00063CAC" w:rsidRDefault="004B155E" w:rsidP="007C725C">
      <w:pPr>
        <w:pBdr>
          <w:top w:val="nil"/>
          <w:left w:val="nil"/>
          <w:bottom w:val="nil"/>
          <w:right w:val="nil"/>
          <w:between w:val="nil"/>
        </w:pBdr>
        <w:jc w:val="both"/>
        <w:rPr>
          <w:color w:val="000000"/>
          <w:sz w:val="20"/>
          <w:szCs w:val="20"/>
        </w:rPr>
      </w:pPr>
      <w:r>
        <w:rPr>
          <w:color w:val="000000"/>
          <w:sz w:val="20"/>
          <w:szCs w:val="20"/>
        </w:rPr>
        <w:t xml:space="preserve">La planeación es un elemento transversal para una mejor administración y gestión, en cualquier tipo de proceso o proyecto. Luego, ha de abordarse la planeación como un aspecto importante de la aplicación de estrategias de ciberseguridad. En este componente de formación se obtendrá una amplia y detallada explicación de </w:t>
      </w:r>
      <w:r>
        <w:rPr>
          <w:sz w:val="20"/>
          <w:szCs w:val="20"/>
        </w:rPr>
        <w:t>los elementos</w:t>
      </w:r>
      <w:r>
        <w:rPr>
          <w:color w:val="000000"/>
          <w:sz w:val="20"/>
          <w:szCs w:val="20"/>
        </w:rPr>
        <w:t xml:space="preserve"> requeridos para los procesos de </w:t>
      </w:r>
      <w:r>
        <w:rPr>
          <w:b/>
          <w:color w:val="000000"/>
          <w:sz w:val="20"/>
          <w:szCs w:val="20"/>
        </w:rPr>
        <w:t>Planificación</w:t>
      </w:r>
      <w:r>
        <w:rPr>
          <w:color w:val="000000"/>
          <w:sz w:val="20"/>
          <w:szCs w:val="20"/>
        </w:rPr>
        <w:t xml:space="preserve">, </w:t>
      </w:r>
      <w:r>
        <w:rPr>
          <w:b/>
          <w:color w:val="000000"/>
          <w:sz w:val="20"/>
          <w:szCs w:val="20"/>
        </w:rPr>
        <w:t>Entrenamiento</w:t>
      </w:r>
      <w:r>
        <w:rPr>
          <w:color w:val="000000"/>
          <w:sz w:val="20"/>
          <w:szCs w:val="20"/>
        </w:rPr>
        <w:t xml:space="preserve"> y </w:t>
      </w:r>
      <w:r>
        <w:rPr>
          <w:b/>
          <w:color w:val="000000"/>
          <w:sz w:val="20"/>
          <w:szCs w:val="20"/>
        </w:rPr>
        <w:t>Concienciación</w:t>
      </w:r>
      <w:r>
        <w:rPr>
          <w:color w:val="000000"/>
          <w:sz w:val="20"/>
          <w:szCs w:val="20"/>
        </w:rPr>
        <w:t xml:space="preserve"> en la implementación de estrategias </w:t>
      </w:r>
      <w:r>
        <w:rPr>
          <w:sz w:val="20"/>
          <w:szCs w:val="20"/>
        </w:rPr>
        <w:t>de ciberseguridad</w:t>
      </w:r>
      <w:r>
        <w:rPr>
          <w:color w:val="000000"/>
          <w:sz w:val="20"/>
          <w:szCs w:val="20"/>
        </w:rPr>
        <w:t>.</w:t>
      </w:r>
    </w:p>
    <w:p w14:paraId="00000038" w14:textId="77777777" w:rsidR="00063CAC" w:rsidRDefault="00063CAC">
      <w:pPr>
        <w:pBdr>
          <w:top w:val="nil"/>
          <w:left w:val="nil"/>
          <w:bottom w:val="nil"/>
          <w:right w:val="nil"/>
          <w:between w:val="nil"/>
        </w:pBdr>
        <w:rPr>
          <w:b/>
          <w:color w:val="000000"/>
          <w:sz w:val="20"/>
          <w:szCs w:val="20"/>
        </w:rPr>
      </w:pPr>
    </w:p>
    <w:p w14:paraId="00000039" w14:textId="77777777" w:rsidR="00063CAC" w:rsidRDefault="00063CAC">
      <w:pPr>
        <w:pBdr>
          <w:top w:val="nil"/>
          <w:left w:val="nil"/>
          <w:bottom w:val="nil"/>
          <w:right w:val="nil"/>
          <w:between w:val="nil"/>
        </w:pBdr>
        <w:rPr>
          <w:b/>
          <w:color w:val="000000"/>
          <w:sz w:val="20"/>
          <w:szCs w:val="20"/>
        </w:rPr>
      </w:pPr>
    </w:p>
    <w:p w14:paraId="0000003A" w14:textId="77777777" w:rsidR="00063CAC" w:rsidRDefault="004B155E">
      <w:pPr>
        <w:pBdr>
          <w:top w:val="nil"/>
          <w:left w:val="nil"/>
          <w:bottom w:val="nil"/>
          <w:right w:val="nil"/>
          <w:between w:val="nil"/>
        </w:pBdr>
        <w:rPr>
          <w:b/>
          <w:color w:val="000000"/>
          <w:sz w:val="20"/>
          <w:szCs w:val="20"/>
        </w:rPr>
      </w:pPr>
      <w:r>
        <w:rPr>
          <w:b/>
          <w:color w:val="000000"/>
          <w:sz w:val="20"/>
          <w:szCs w:val="20"/>
        </w:rPr>
        <w:t>1. Técnicas de planificación</w:t>
      </w:r>
    </w:p>
    <w:p w14:paraId="0000003B" w14:textId="77777777" w:rsidR="00063CAC" w:rsidRDefault="00063CAC">
      <w:pPr>
        <w:pBdr>
          <w:top w:val="nil"/>
          <w:left w:val="nil"/>
          <w:bottom w:val="nil"/>
          <w:right w:val="nil"/>
          <w:between w:val="nil"/>
        </w:pBdr>
        <w:rPr>
          <w:b/>
          <w:color w:val="000000"/>
          <w:sz w:val="20"/>
          <w:szCs w:val="20"/>
        </w:rPr>
      </w:pPr>
    </w:p>
    <w:p w14:paraId="0000003E" w14:textId="37179ECA" w:rsidR="00063CAC" w:rsidRPr="001B5812" w:rsidRDefault="004B155E" w:rsidP="001B5812">
      <w:pPr>
        <w:pBdr>
          <w:top w:val="nil"/>
          <w:left w:val="nil"/>
          <w:bottom w:val="nil"/>
          <w:right w:val="nil"/>
          <w:between w:val="nil"/>
        </w:pBdr>
        <w:rPr>
          <w:sz w:val="20"/>
          <w:szCs w:val="20"/>
        </w:rPr>
      </w:pPr>
      <w:r>
        <w:rPr>
          <w:sz w:val="20"/>
          <w:szCs w:val="20"/>
        </w:rPr>
        <w:t xml:space="preserve">Según Robbins y </w:t>
      </w:r>
      <w:proofErr w:type="spellStart"/>
      <w:r>
        <w:rPr>
          <w:sz w:val="20"/>
          <w:szCs w:val="20"/>
        </w:rPr>
        <w:t>Couter</w:t>
      </w:r>
      <w:proofErr w:type="spellEnd"/>
      <w:r>
        <w:rPr>
          <w:sz w:val="20"/>
          <w:szCs w:val="20"/>
        </w:rPr>
        <w:t xml:space="preserve"> (2005)</w:t>
      </w:r>
      <w:r w:rsidR="001B5812">
        <w:rPr>
          <w:sz w:val="20"/>
          <w:szCs w:val="20"/>
        </w:rPr>
        <w:t>, la planificación consiste en “</w:t>
      </w:r>
      <w:r>
        <w:rPr>
          <w:color w:val="000000"/>
          <w:sz w:val="20"/>
          <w:szCs w:val="20"/>
        </w:rPr>
        <w:t>definir metas, establecer estrategias para alcanzarlas y trazar planes para integrar y coordinar el trabajo de la organización. Se ocupa tanto de los fines, lo que hay que hacer, como de los medios, como hay que hacerlo."(p. 158).</w:t>
      </w:r>
    </w:p>
    <w:p w14:paraId="0000003F" w14:textId="77777777" w:rsidR="00063CAC" w:rsidRDefault="00063CAC">
      <w:pPr>
        <w:pBdr>
          <w:top w:val="nil"/>
          <w:left w:val="nil"/>
          <w:bottom w:val="nil"/>
          <w:right w:val="nil"/>
          <w:between w:val="nil"/>
        </w:pBdr>
        <w:jc w:val="both"/>
        <w:rPr>
          <w:color w:val="7F7F7F"/>
          <w:sz w:val="20"/>
          <w:szCs w:val="20"/>
        </w:rPr>
      </w:pPr>
    </w:p>
    <w:p w14:paraId="00000040" w14:textId="6DE6479C" w:rsidR="00063CAC" w:rsidRDefault="00063CAC">
      <w:pPr>
        <w:pBdr>
          <w:top w:val="nil"/>
          <w:left w:val="nil"/>
          <w:bottom w:val="nil"/>
          <w:right w:val="nil"/>
          <w:between w:val="nil"/>
        </w:pBdr>
        <w:jc w:val="center"/>
        <w:rPr>
          <w:color w:val="000000"/>
          <w:sz w:val="20"/>
          <w:szCs w:val="20"/>
        </w:rPr>
      </w:pPr>
    </w:p>
    <w:p w14:paraId="00000042" w14:textId="51C1C8B2" w:rsidR="00063CAC" w:rsidRDefault="00ED3F0E">
      <w:pPr>
        <w:pBdr>
          <w:top w:val="nil"/>
          <w:left w:val="nil"/>
          <w:bottom w:val="nil"/>
          <w:right w:val="nil"/>
          <w:between w:val="nil"/>
        </w:pBdr>
        <w:rPr>
          <w:color w:val="000000"/>
          <w:sz w:val="20"/>
          <w:szCs w:val="20"/>
        </w:rPr>
        <w:sectPr w:rsidR="00063CAC">
          <w:headerReference w:type="default" r:id="rId16"/>
          <w:footerReference w:type="default" r:id="rId17"/>
          <w:type w:val="continuous"/>
          <w:pgSz w:w="12240" w:h="15840"/>
          <w:pgMar w:top="1701" w:right="1418" w:bottom="1418" w:left="1418" w:header="720" w:footer="0" w:gutter="0"/>
          <w:pgNumType w:start="1"/>
          <w:cols w:space="720"/>
        </w:sectPr>
      </w:pPr>
      <w:commentRangeStart w:id="2"/>
      <w:r w:rsidRPr="00ED3F0E">
        <w:rPr>
          <w:noProof/>
          <w:color w:val="000000"/>
          <w:sz w:val="20"/>
          <w:szCs w:val="20"/>
        </w:rPr>
        <w:lastRenderedPageBreak/>
        <w:drawing>
          <wp:inline distT="0" distB="0" distL="0" distR="0" wp14:anchorId="123D3087" wp14:editId="3C46E2D9">
            <wp:extent cx="5524500" cy="2710554"/>
            <wp:effectExtent l="0" t="0" r="0" b="0"/>
            <wp:docPr id="1050641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41458" name=""/>
                    <pic:cNvPicPr/>
                  </pic:nvPicPr>
                  <pic:blipFill>
                    <a:blip r:embed="rId18"/>
                    <a:stretch>
                      <a:fillRect/>
                    </a:stretch>
                  </pic:blipFill>
                  <pic:spPr>
                    <a:xfrm>
                      <a:off x="0" y="0"/>
                      <a:ext cx="5533094" cy="2714771"/>
                    </a:xfrm>
                    <a:prstGeom prst="rect">
                      <a:avLst/>
                    </a:prstGeom>
                  </pic:spPr>
                </pic:pic>
              </a:graphicData>
            </a:graphic>
          </wp:inline>
        </w:drawing>
      </w:r>
      <w:commentRangeEnd w:id="2"/>
      <w:r>
        <w:rPr>
          <w:rStyle w:val="Refdecomentario"/>
        </w:rPr>
        <w:commentReference w:id="2"/>
      </w:r>
    </w:p>
    <w:p w14:paraId="00000043" w14:textId="77777777" w:rsidR="00063CAC" w:rsidRDefault="00063CAC">
      <w:pPr>
        <w:pBdr>
          <w:top w:val="nil"/>
          <w:left w:val="nil"/>
          <w:bottom w:val="nil"/>
          <w:right w:val="nil"/>
          <w:between w:val="nil"/>
        </w:pBdr>
        <w:rPr>
          <w:color w:val="000000"/>
          <w:sz w:val="20"/>
          <w:szCs w:val="20"/>
        </w:rPr>
      </w:pPr>
    </w:p>
    <w:p w14:paraId="4C19E1EA" w14:textId="77777777" w:rsidR="00387CF4" w:rsidRDefault="00387CF4">
      <w:pPr>
        <w:pBdr>
          <w:top w:val="nil"/>
          <w:left w:val="nil"/>
          <w:bottom w:val="nil"/>
          <w:right w:val="nil"/>
          <w:between w:val="nil"/>
        </w:pBdr>
        <w:jc w:val="both"/>
        <w:rPr>
          <w:color w:val="000000"/>
          <w:sz w:val="20"/>
          <w:szCs w:val="20"/>
        </w:rPr>
      </w:pPr>
    </w:p>
    <w:p w14:paraId="50A399D1" w14:textId="77777777" w:rsidR="00387CF4" w:rsidRDefault="00387CF4">
      <w:pPr>
        <w:pBdr>
          <w:top w:val="nil"/>
          <w:left w:val="nil"/>
          <w:bottom w:val="nil"/>
          <w:right w:val="nil"/>
          <w:between w:val="nil"/>
        </w:pBdr>
        <w:jc w:val="both"/>
        <w:rPr>
          <w:color w:val="000000"/>
          <w:sz w:val="20"/>
          <w:szCs w:val="20"/>
        </w:rPr>
      </w:pPr>
    </w:p>
    <w:p w14:paraId="490E24B8" w14:textId="33F30089" w:rsidR="00387CF4" w:rsidRDefault="00387CF4">
      <w:pPr>
        <w:pBdr>
          <w:top w:val="nil"/>
          <w:left w:val="nil"/>
          <w:bottom w:val="nil"/>
          <w:right w:val="nil"/>
          <w:between w:val="nil"/>
        </w:pBdr>
        <w:jc w:val="both"/>
        <w:rPr>
          <w:color w:val="000000"/>
          <w:sz w:val="20"/>
          <w:szCs w:val="20"/>
        </w:rPr>
      </w:pPr>
      <w:r w:rsidRPr="00387CF4">
        <w:rPr>
          <w:color w:val="000000"/>
          <w:sz w:val="20"/>
          <w:szCs w:val="20"/>
        </w:rPr>
        <w:t>La planificación implica llevar a cabo un análisis detallado y definir los objetivos deseados, teniendo en cuenta los recursos fundamentales necesarios para alcanzarlos</w:t>
      </w:r>
      <w:r w:rsidR="001B5812">
        <w:rPr>
          <w:color w:val="000000"/>
          <w:sz w:val="20"/>
          <w:szCs w:val="20"/>
        </w:rPr>
        <w:t xml:space="preserve">; </w:t>
      </w:r>
      <w:del w:id="3" w:author="Alix Cecilia Chinchilla Rueda" w:date="2023-10-16T17:15:00Z">
        <w:r w:rsidRPr="00387CF4" w:rsidDel="001B5812">
          <w:rPr>
            <w:color w:val="000000"/>
            <w:sz w:val="20"/>
            <w:szCs w:val="20"/>
          </w:rPr>
          <w:delText>. Estos recursos</w:delText>
        </w:r>
      </w:del>
      <w:ins w:id="4" w:author="Alix Cecilia Chinchilla Rueda" w:date="2023-10-16T17:15:00Z">
        <w:r w:rsidR="001B5812">
          <w:rPr>
            <w:color w:val="000000"/>
            <w:sz w:val="20"/>
            <w:szCs w:val="20"/>
          </w:rPr>
          <w:t xml:space="preserve">los </w:t>
        </w:r>
        <w:proofErr w:type="gramStart"/>
        <w:r w:rsidR="001B5812">
          <w:rPr>
            <w:color w:val="000000"/>
            <w:sz w:val="20"/>
            <w:szCs w:val="20"/>
          </w:rPr>
          <w:t xml:space="preserve">cuales, </w:t>
        </w:r>
      </w:ins>
      <w:r w:rsidRPr="00387CF4">
        <w:rPr>
          <w:color w:val="000000"/>
          <w:sz w:val="20"/>
          <w:szCs w:val="20"/>
        </w:rPr>
        <w:t xml:space="preserve"> incluyen</w:t>
      </w:r>
      <w:proofErr w:type="gramEnd"/>
      <w:r w:rsidRPr="00387CF4">
        <w:rPr>
          <w:color w:val="000000"/>
          <w:sz w:val="20"/>
          <w:szCs w:val="20"/>
        </w:rPr>
        <w:t xml:space="preserve"> las habilidades y conocimientos de las personas, así como la tecnología, los materiales y otros elementos que se consideren esenciales para el logro de dichos objetivos.</w:t>
      </w:r>
    </w:p>
    <w:p w14:paraId="7D75AA36" w14:textId="77777777" w:rsidR="00387CF4" w:rsidRDefault="00387CF4">
      <w:pPr>
        <w:pBdr>
          <w:top w:val="nil"/>
          <w:left w:val="nil"/>
          <w:bottom w:val="nil"/>
          <w:right w:val="nil"/>
          <w:between w:val="nil"/>
        </w:pBdr>
        <w:jc w:val="both"/>
        <w:rPr>
          <w:color w:val="000000"/>
          <w:sz w:val="20"/>
          <w:szCs w:val="20"/>
        </w:rPr>
      </w:pPr>
    </w:p>
    <w:p w14:paraId="467ADDC3" w14:textId="477183B1" w:rsidR="00387CF4" w:rsidRDefault="00387CF4">
      <w:pPr>
        <w:pBdr>
          <w:top w:val="nil"/>
          <w:left w:val="nil"/>
          <w:bottom w:val="nil"/>
          <w:right w:val="nil"/>
          <w:between w:val="nil"/>
        </w:pBdr>
        <w:jc w:val="both"/>
        <w:rPr>
          <w:color w:val="000000"/>
          <w:sz w:val="20"/>
          <w:szCs w:val="20"/>
        </w:rPr>
      </w:pPr>
      <w:del w:id="5" w:author="Alix Cecilia Chinchilla Rueda" w:date="2023-10-16T17:16:00Z">
        <w:r w:rsidRPr="00387CF4" w:rsidDel="001B5812">
          <w:rPr>
            <w:color w:val="000000"/>
            <w:sz w:val="20"/>
            <w:szCs w:val="20"/>
          </w:rPr>
          <w:delText>Para adentrarse de manera más efectiva en las técnicas de planificación</w:delText>
        </w:r>
      </w:del>
      <w:r w:rsidRPr="00387CF4">
        <w:rPr>
          <w:color w:val="000000"/>
          <w:sz w:val="20"/>
          <w:szCs w:val="20"/>
        </w:rPr>
        <w:t xml:space="preserve">, </w:t>
      </w:r>
      <w:ins w:id="6" w:author="Alix Cecilia Chinchilla Rueda" w:date="2023-10-16T17:16:00Z">
        <w:r w:rsidR="001B5812">
          <w:rPr>
            <w:color w:val="000000"/>
            <w:sz w:val="20"/>
            <w:szCs w:val="20"/>
          </w:rPr>
          <w:t xml:space="preserve">En razón a ello, </w:t>
        </w:r>
      </w:ins>
      <w:r w:rsidRPr="00387CF4">
        <w:rPr>
          <w:color w:val="000000"/>
          <w:sz w:val="20"/>
          <w:szCs w:val="20"/>
        </w:rPr>
        <w:t xml:space="preserve">es crucial prestar atención a los siguientes aspectos clave </w:t>
      </w:r>
      <w:ins w:id="7" w:author="Alix Cecilia Chinchilla Rueda" w:date="2023-10-16T17:16:00Z">
        <w:r w:rsidR="001B5812">
          <w:rPr>
            <w:color w:val="000000"/>
            <w:sz w:val="20"/>
            <w:szCs w:val="20"/>
          </w:rPr>
          <w:t xml:space="preserve"> sobre la técnicas de planificación, como se presentan a continuación:</w:t>
        </w:r>
      </w:ins>
      <w:ins w:id="8" w:author="Alix Cecilia Chinchilla Rueda" w:date="2023-10-16T17:17:00Z">
        <w:r w:rsidR="001B5812">
          <w:rPr>
            <w:color w:val="000000"/>
            <w:sz w:val="20"/>
            <w:szCs w:val="20"/>
          </w:rPr>
          <w:t xml:space="preserve"> </w:t>
        </w:r>
      </w:ins>
      <w:del w:id="9" w:author="Alix Cecilia Chinchilla Rueda" w:date="2023-10-16T17:17:00Z">
        <w:r w:rsidRPr="00387CF4" w:rsidDel="001B5812">
          <w:rPr>
            <w:color w:val="000000"/>
            <w:sz w:val="20"/>
            <w:szCs w:val="20"/>
          </w:rPr>
          <w:delText>que se presentan:</w:delText>
        </w:r>
      </w:del>
    </w:p>
    <w:p w14:paraId="428E95EC" w14:textId="1E2FB6E7" w:rsidR="000C148F" w:rsidRDefault="000C148F">
      <w:pPr>
        <w:pBdr>
          <w:top w:val="nil"/>
          <w:left w:val="nil"/>
          <w:bottom w:val="nil"/>
          <w:right w:val="nil"/>
          <w:between w:val="nil"/>
        </w:pBdr>
        <w:jc w:val="both"/>
        <w:rPr>
          <w:color w:val="000000"/>
          <w:sz w:val="20"/>
          <w:szCs w:val="20"/>
        </w:rPr>
      </w:pPr>
    </w:p>
    <w:p w14:paraId="56010E50" w14:textId="4CC34BE7" w:rsidR="000C148F" w:rsidRDefault="000C148F">
      <w:pPr>
        <w:pBdr>
          <w:top w:val="nil"/>
          <w:left w:val="nil"/>
          <w:bottom w:val="nil"/>
          <w:right w:val="nil"/>
          <w:between w:val="nil"/>
        </w:pBdr>
        <w:jc w:val="both"/>
        <w:rPr>
          <w:color w:val="000000"/>
          <w:sz w:val="20"/>
          <w:szCs w:val="20"/>
        </w:rPr>
      </w:pPr>
      <w:r>
        <w:rPr>
          <w:noProof/>
          <w:color w:val="000000"/>
          <w:sz w:val="20"/>
          <w:szCs w:val="20"/>
        </w:rPr>
        <mc:AlternateContent>
          <mc:Choice Requires="wps">
            <w:drawing>
              <wp:anchor distT="0" distB="0" distL="114300" distR="114300" simplePos="0" relativeHeight="251662336" behindDoc="0" locked="0" layoutInCell="1" allowOverlap="1" wp14:anchorId="1658A738" wp14:editId="6ECFCD45">
                <wp:simplePos x="0" y="0"/>
                <wp:positionH relativeFrom="column">
                  <wp:posOffset>699770</wp:posOffset>
                </wp:positionH>
                <wp:positionV relativeFrom="paragraph">
                  <wp:posOffset>55245</wp:posOffset>
                </wp:positionV>
                <wp:extent cx="4076700" cy="495300"/>
                <wp:effectExtent l="57150" t="57150" r="38100" b="57150"/>
                <wp:wrapNone/>
                <wp:docPr id="1222256857" name="Rectángulo: esquinas redondeadas 1"/>
                <wp:cNvGraphicFramePr/>
                <a:graphic xmlns:a="http://schemas.openxmlformats.org/drawingml/2006/main">
                  <a:graphicData uri="http://schemas.microsoft.com/office/word/2010/wordprocessingShape">
                    <wps:wsp>
                      <wps:cNvSpPr/>
                      <wps:spPr>
                        <a:xfrm>
                          <a:off x="0" y="0"/>
                          <a:ext cx="4076700" cy="495300"/>
                        </a:xfrm>
                        <a:prstGeom prst="roundRect">
                          <a:avLst/>
                        </a:prstGeom>
                        <a:solidFill>
                          <a:schemeClr val="accent6">
                            <a:lumMod val="75000"/>
                          </a:schemeClr>
                        </a:solidFill>
                        <a:ln>
                          <a:noFill/>
                        </a:ln>
                        <a:effectLst/>
                        <a:scene3d>
                          <a:camera prst="orthographicFront">
                            <a:rot lat="0" lon="0" rev="0"/>
                          </a:camera>
                          <a:lightRig rig="contrasting" dir="t">
                            <a:rot lat="0" lon="0" rev="7800000"/>
                          </a:lightRig>
                        </a:scene3d>
                        <a:sp3d>
                          <a:bevelT w="139700" h="139700"/>
                        </a:sp3d>
                      </wps:spPr>
                      <wps:style>
                        <a:lnRef idx="1">
                          <a:schemeClr val="accent1"/>
                        </a:lnRef>
                        <a:fillRef idx="3">
                          <a:schemeClr val="accent1"/>
                        </a:fillRef>
                        <a:effectRef idx="2">
                          <a:schemeClr val="accent1"/>
                        </a:effectRef>
                        <a:fontRef idx="minor">
                          <a:schemeClr val="lt1"/>
                        </a:fontRef>
                      </wps:style>
                      <wps:txbx>
                        <w:txbxContent>
                          <w:p w14:paraId="7B43B04F" w14:textId="1FC8B08B" w:rsidR="000C148F" w:rsidRDefault="000C148F" w:rsidP="000C148F">
                            <w:pPr>
                              <w:jc w:val="center"/>
                            </w:pPr>
                            <w:r w:rsidRPr="000C148F">
                              <w:t>CF05_1_Tecnicas_de_planificacion_formato_6_slide_diapositivas_simple_DI_2023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58A738" id="Rectángulo: esquinas redondeadas 1" o:spid="_x0000_s1026" style="position:absolute;left:0;text-align:left;margin-left:55.1pt;margin-top:4.35pt;width:321pt;height:39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" fillcolor="#e36c0a [2409]" stroked="f">
                <v:textbox>
                  <w:txbxContent>
                    <w:p w14:paraId="7B43B04F" w14:textId="1FC8B08B" w:rsidR="000C148F" w:rsidRDefault="000C148F" w:rsidP="000C148F">
                      <w:pPr>
                        <w:jc w:val="center"/>
                      </w:pPr>
                      <w:r w:rsidRPr="000C148F">
                        <w:t>CF05_1_Tecnicas_de_planificacion_formato_6_slide_diapositivas_simple_DI_2023</w:t>
                      </w:r>
                    </w:p>
                  </w:txbxContent>
                </v:textbox>
              </v:roundrect>
            </w:pict>
          </mc:Fallback>
        </mc:AlternateContent>
      </w:r>
    </w:p>
    <w:p w14:paraId="25A5206E" w14:textId="2CE79EC9" w:rsidR="00387CF4" w:rsidRDefault="00387CF4">
      <w:pPr>
        <w:pBdr>
          <w:top w:val="nil"/>
          <w:left w:val="nil"/>
          <w:bottom w:val="nil"/>
          <w:right w:val="nil"/>
          <w:between w:val="nil"/>
        </w:pBdr>
        <w:jc w:val="both"/>
        <w:rPr>
          <w:color w:val="000000"/>
          <w:sz w:val="20"/>
          <w:szCs w:val="20"/>
        </w:rPr>
      </w:pPr>
    </w:p>
    <w:p w14:paraId="00000045" w14:textId="77777777" w:rsidR="00063CAC" w:rsidRDefault="00063CAC">
      <w:pPr>
        <w:pBdr>
          <w:top w:val="nil"/>
          <w:left w:val="nil"/>
          <w:bottom w:val="nil"/>
          <w:right w:val="nil"/>
          <w:between w:val="nil"/>
        </w:pBdr>
        <w:jc w:val="both"/>
        <w:rPr>
          <w:color w:val="000000"/>
          <w:sz w:val="20"/>
          <w:szCs w:val="20"/>
        </w:rPr>
      </w:pPr>
    </w:p>
    <w:p w14:paraId="00000046" w14:textId="2344C7DD" w:rsidR="00063CAC" w:rsidRDefault="004B155E">
      <w:pPr>
        <w:pBdr>
          <w:top w:val="nil"/>
          <w:left w:val="nil"/>
          <w:bottom w:val="nil"/>
          <w:right w:val="nil"/>
          <w:between w:val="nil"/>
        </w:pBdr>
        <w:jc w:val="center"/>
        <w:rPr>
          <w:color w:val="000000"/>
          <w:sz w:val="20"/>
          <w:szCs w:val="20"/>
        </w:rPr>
      </w:pPr>
      <w:r>
        <w:t xml:space="preserve">     </w:t>
      </w:r>
      <w:sdt>
        <w:sdtPr>
          <w:tag w:val="goog_rdk_1"/>
          <w:id w:val="1303810650"/>
        </w:sdtPr>
        <w:sdtContent/>
      </w:sdt>
    </w:p>
    <w:p w14:paraId="00000047" w14:textId="77777777" w:rsidR="00063CAC" w:rsidRDefault="00063CAC">
      <w:pPr>
        <w:pBdr>
          <w:top w:val="nil"/>
          <w:left w:val="nil"/>
          <w:bottom w:val="nil"/>
          <w:right w:val="nil"/>
          <w:between w:val="nil"/>
        </w:pBdr>
        <w:jc w:val="both"/>
        <w:rPr>
          <w:color w:val="000000"/>
          <w:sz w:val="20"/>
          <w:szCs w:val="20"/>
        </w:rPr>
      </w:pPr>
    </w:p>
    <w:p w14:paraId="00000048" w14:textId="77777777" w:rsidR="00063CAC" w:rsidRDefault="00063CAC">
      <w:pPr>
        <w:pBdr>
          <w:top w:val="nil"/>
          <w:left w:val="nil"/>
          <w:bottom w:val="nil"/>
          <w:right w:val="nil"/>
          <w:between w:val="nil"/>
        </w:pBdr>
        <w:jc w:val="both"/>
        <w:rPr>
          <w:color w:val="000000"/>
          <w:sz w:val="20"/>
          <w:szCs w:val="20"/>
        </w:rPr>
      </w:pPr>
    </w:p>
    <w:p w14:paraId="00000049" w14:textId="77777777" w:rsidR="00063CAC" w:rsidRDefault="004B155E">
      <w:pPr>
        <w:numPr>
          <w:ilvl w:val="1"/>
          <w:numId w:val="1"/>
        </w:numPr>
        <w:pBdr>
          <w:top w:val="nil"/>
          <w:left w:val="nil"/>
          <w:bottom w:val="nil"/>
          <w:right w:val="nil"/>
          <w:between w:val="nil"/>
        </w:pBdr>
        <w:rPr>
          <w:color w:val="000000"/>
          <w:sz w:val="20"/>
          <w:szCs w:val="20"/>
        </w:rPr>
      </w:pPr>
      <w:r>
        <w:rPr>
          <w:b/>
          <w:color w:val="000000"/>
          <w:sz w:val="20"/>
          <w:szCs w:val="20"/>
        </w:rPr>
        <w:t>Pronósticos cualitativos y cuantitativos</w:t>
      </w:r>
    </w:p>
    <w:p w14:paraId="0000004A" w14:textId="77777777" w:rsidR="00063CAC" w:rsidRDefault="00063CAC">
      <w:pPr>
        <w:pBdr>
          <w:top w:val="nil"/>
          <w:left w:val="nil"/>
          <w:bottom w:val="nil"/>
          <w:right w:val="nil"/>
          <w:between w:val="nil"/>
        </w:pBdr>
        <w:rPr>
          <w:color w:val="000000"/>
          <w:sz w:val="20"/>
          <w:szCs w:val="20"/>
        </w:rPr>
      </w:pPr>
    </w:p>
    <w:p w14:paraId="0000004B" w14:textId="3B77B249" w:rsidR="00063CAC" w:rsidRDefault="004B155E">
      <w:pPr>
        <w:pBdr>
          <w:top w:val="nil"/>
          <w:left w:val="nil"/>
          <w:bottom w:val="nil"/>
          <w:right w:val="nil"/>
          <w:between w:val="nil"/>
        </w:pBdr>
        <w:jc w:val="both"/>
        <w:rPr>
          <w:sz w:val="20"/>
          <w:szCs w:val="20"/>
        </w:rPr>
      </w:pPr>
      <w:r>
        <w:rPr>
          <w:sz w:val="20"/>
          <w:szCs w:val="20"/>
        </w:rPr>
        <w:t xml:space="preserve">Para Robbins y </w:t>
      </w:r>
      <w:proofErr w:type="spellStart"/>
      <w:r>
        <w:rPr>
          <w:sz w:val="20"/>
          <w:szCs w:val="20"/>
        </w:rPr>
        <w:t>Couter</w:t>
      </w:r>
      <w:proofErr w:type="spellEnd"/>
      <w:r>
        <w:rPr>
          <w:sz w:val="20"/>
          <w:szCs w:val="20"/>
        </w:rPr>
        <w:t xml:space="preserve"> (2005)</w:t>
      </w:r>
      <w:ins w:id="10" w:author="Alix Cecilia Chinchilla Rueda" w:date="2023-10-16T17:21:00Z">
        <w:r w:rsidR="00980CA1">
          <w:rPr>
            <w:sz w:val="20"/>
            <w:szCs w:val="20"/>
          </w:rPr>
          <w:t>,</w:t>
        </w:r>
      </w:ins>
      <w:r>
        <w:rPr>
          <w:sz w:val="20"/>
          <w:szCs w:val="20"/>
        </w:rPr>
        <w:t xml:space="preserve"> “</w:t>
      </w:r>
      <w:ins w:id="11" w:author="Alix Cecilia Chinchilla Rueda" w:date="2023-10-16T17:22:00Z">
        <w:r w:rsidR="00980CA1">
          <w:rPr>
            <w:sz w:val="20"/>
            <w:szCs w:val="20"/>
          </w:rPr>
          <w:t>e</w:t>
        </w:r>
      </w:ins>
      <w:del w:id="12" w:author="Alix Cecilia Chinchilla Rueda" w:date="2023-10-16T17:22:00Z">
        <w:r w:rsidDel="00980CA1">
          <w:rPr>
            <w:sz w:val="20"/>
            <w:szCs w:val="20"/>
          </w:rPr>
          <w:delText>E</w:delText>
        </w:r>
      </w:del>
      <w:r>
        <w:rPr>
          <w:sz w:val="20"/>
          <w:szCs w:val="20"/>
        </w:rPr>
        <w:t xml:space="preserve">n los pronósticos cuantitativos se aplican reglas matemáticas a conjuntos de datos para predecir resultados. Mientras que los cualitativos están basados en el buen juicio y las opiniones de conocedores para predecir </w:t>
      </w:r>
      <w:r w:rsidR="00F678DA">
        <w:rPr>
          <w:sz w:val="20"/>
          <w:szCs w:val="20"/>
        </w:rPr>
        <w:t>resultados “(</w:t>
      </w:r>
      <w:r>
        <w:rPr>
          <w:sz w:val="20"/>
          <w:szCs w:val="20"/>
        </w:rPr>
        <w:t>p. 208).</w:t>
      </w:r>
    </w:p>
    <w:p w14:paraId="52893BF1" w14:textId="77777777" w:rsidR="00F678DA" w:rsidRDefault="00F678DA">
      <w:pPr>
        <w:pBdr>
          <w:top w:val="nil"/>
          <w:left w:val="nil"/>
          <w:bottom w:val="nil"/>
          <w:right w:val="nil"/>
          <w:between w:val="nil"/>
        </w:pBdr>
        <w:jc w:val="both"/>
        <w:rPr>
          <w:sz w:val="20"/>
          <w:szCs w:val="20"/>
        </w:rPr>
      </w:pPr>
    </w:p>
    <w:p w14:paraId="66DA7999" w14:textId="2C1A01B1" w:rsidR="00F678DA" w:rsidRDefault="00F678DA">
      <w:pPr>
        <w:pBdr>
          <w:top w:val="nil"/>
          <w:left w:val="nil"/>
          <w:bottom w:val="nil"/>
          <w:right w:val="nil"/>
          <w:between w:val="nil"/>
        </w:pBdr>
        <w:jc w:val="both"/>
        <w:rPr>
          <w:sz w:val="20"/>
          <w:szCs w:val="20"/>
        </w:rPr>
      </w:pPr>
      <w:commentRangeStart w:id="13"/>
      <w:r w:rsidRPr="00F678DA">
        <w:rPr>
          <w:noProof/>
          <w:sz w:val="20"/>
          <w:szCs w:val="20"/>
        </w:rPr>
        <w:lastRenderedPageBreak/>
        <w:drawing>
          <wp:inline distT="0" distB="0" distL="0" distR="0" wp14:anchorId="7CBFA190" wp14:editId="412EAAF0">
            <wp:extent cx="4933950" cy="3128053"/>
            <wp:effectExtent l="0" t="0" r="0" b="0"/>
            <wp:docPr id="2115335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35814" name=""/>
                    <pic:cNvPicPr/>
                  </pic:nvPicPr>
                  <pic:blipFill>
                    <a:blip r:embed="rId19"/>
                    <a:stretch>
                      <a:fillRect/>
                    </a:stretch>
                  </pic:blipFill>
                  <pic:spPr>
                    <a:xfrm>
                      <a:off x="0" y="0"/>
                      <a:ext cx="4936800" cy="3129860"/>
                    </a:xfrm>
                    <a:prstGeom prst="rect">
                      <a:avLst/>
                    </a:prstGeom>
                  </pic:spPr>
                </pic:pic>
              </a:graphicData>
            </a:graphic>
          </wp:inline>
        </w:drawing>
      </w:r>
      <w:commentRangeEnd w:id="13"/>
      <w:r>
        <w:rPr>
          <w:rStyle w:val="Refdecomentario"/>
        </w:rPr>
        <w:commentReference w:id="13"/>
      </w:r>
    </w:p>
    <w:p w14:paraId="0000004C" w14:textId="77777777" w:rsidR="00063CAC" w:rsidRDefault="00063CAC">
      <w:pPr>
        <w:pBdr>
          <w:top w:val="nil"/>
          <w:left w:val="nil"/>
          <w:bottom w:val="nil"/>
          <w:right w:val="nil"/>
          <w:between w:val="nil"/>
        </w:pBdr>
        <w:rPr>
          <w:color w:val="7F7F7F"/>
          <w:sz w:val="20"/>
          <w:szCs w:val="20"/>
        </w:rPr>
      </w:pPr>
    </w:p>
    <w:p w14:paraId="0000004E" w14:textId="414CBF78" w:rsidR="00063CAC" w:rsidRDefault="00063CAC" w:rsidP="00F678DA">
      <w:pPr>
        <w:pBdr>
          <w:top w:val="nil"/>
          <w:left w:val="nil"/>
          <w:bottom w:val="nil"/>
          <w:right w:val="nil"/>
          <w:between w:val="nil"/>
        </w:pBdr>
        <w:rPr>
          <w:color w:val="FF0000"/>
          <w:sz w:val="20"/>
          <w:szCs w:val="20"/>
        </w:rPr>
      </w:pPr>
    </w:p>
    <w:p w14:paraId="0000004F" w14:textId="77777777" w:rsidR="00063CAC" w:rsidRDefault="00063CAC">
      <w:pPr>
        <w:pBdr>
          <w:top w:val="nil"/>
          <w:left w:val="nil"/>
          <w:bottom w:val="nil"/>
          <w:right w:val="nil"/>
          <w:between w:val="nil"/>
        </w:pBdr>
        <w:jc w:val="both"/>
        <w:rPr>
          <w:color w:val="000000"/>
          <w:sz w:val="20"/>
          <w:szCs w:val="20"/>
        </w:rPr>
      </w:pPr>
    </w:p>
    <w:p w14:paraId="00000052" w14:textId="516B1999" w:rsidR="00063CAC" w:rsidRDefault="004B155E">
      <w:pPr>
        <w:pBdr>
          <w:top w:val="nil"/>
          <w:left w:val="nil"/>
          <w:bottom w:val="nil"/>
          <w:right w:val="nil"/>
          <w:between w:val="nil"/>
        </w:pBdr>
        <w:rPr>
          <w:color w:val="000000"/>
          <w:sz w:val="20"/>
          <w:szCs w:val="20"/>
        </w:rPr>
      </w:pPr>
      <w:del w:id="14" w:author="Alix Cecilia Chinchilla Rueda" w:date="2023-10-16T17:33:00Z">
        <w:r w:rsidDel="00D01D4D">
          <w:rPr>
            <w:color w:val="000000"/>
            <w:sz w:val="20"/>
            <w:szCs w:val="20"/>
          </w:rPr>
          <w:delText>Ahora, se debe analizar la tabla 1 que se muestra a continuación e</w:delText>
        </w:r>
      </w:del>
      <w:ins w:id="15" w:author="Alix Cecilia Chinchilla Rueda" w:date="2023-10-16T17:33:00Z">
        <w:r w:rsidR="00D01D4D">
          <w:rPr>
            <w:color w:val="000000"/>
            <w:sz w:val="20"/>
            <w:szCs w:val="20"/>
          </w:rPr>
          <w:t>Analice la si</w:t>
        </w:r>
      </w:ins>
      <w:ins w:id="16" w:author="Alix Cecilia Chinchilla Rueda" w:date="2023-10-16T17:34:00Z">
        <w:r w:rsidR="00D01D4D">
          <w:rPr>
            <w:color w:val="000000"/>
            <w:sz w:val="20"/>
            <w:szCs w:val="20"/>
          </w:rPr>
          <w:t xml:space="preserve">guiente tabla en la que se identifican </w:t>
        </w:r>
      </w:ins>
      <w:r>
        <w:rPr>
          <w:color w:val="000000"/>
          <w:sz w:val="20"/>
          <w:szCs w:val="20"/>
        </w:rPr>
        <w:t xml:space="preserve"> </w:t>
      </w:r>
      <w:del w:id="17" w:author="Alix Cecilia Chinchilla Rueda" w:date="2023-10-16T17:34:00Z">
        <w:r w:rsidDel="00D01D4D">
          <w:rPr>
            <w:color w:val="000000"/>
            <w:sz w:val="20"/>
            <w:szCs w:val="20"/>
          </w:rPr>
          <w:delText xml:space="preserve">identificar en ella </w:delText>
        </w:r>
      </w:del>
      <w:r>
        <w:rPr>
          <w:color w:val="000000"/>
          <w:sz w:val="20"/>
          <w:szCs w:val="20"/>
        </w:rPr>
        <w:t>las técnicas tanto cua</w:t>
      </w:r>
      <w:r w:rsidR="00F678DA">
        <w:rPr>
          <w:color w:val="000000"/>
          <w:sz w:val="20"/>
          <w:szCs w:val="20"/>
        </w:rPr>
        <w:t>n</w:t>
      </w:r>
      <w:r>
        <w:rPr>
          <w:color w:val="000000"/>
          <w:sz w:val="20"/>
          <w:szCs w:val="20"/>
        </w:rPr>
        <w:t>t</w:t>
      </w:r>
      <w:r w:rsidR="00F678DA">
        <w:rPr>
          <w:color w:val="000000"/>
          <w:sz w:val="20"/>
          <w:szCs w:val="20"/>
        </w:rPr>
        <w:t>it</w:t>
      </w:r>
      <w:r>
        <w:rPr>
          <w:color w:val="000000"/>
          <w:sz w:val="20"/>
          <w:szCs w:val="20"/>
        </w:rPr>
        <w:t>ativas como cualitativas de los pronósticos en la planeación:</w:t>
      </w:r>
    </w:p>
    <w:p w14:paraId="00000053" w14:textId="77777777" w:rsidR="00063CAC" w:rsidRDefault="00063CAC">
      <w:pPr>
        <w:pBdr>
          <w:top w:val="nil"/>
          <w:left w:val="nil"/>
          <w:bottom w:val="nil"/>
          <w:right w:val="nil"/>
          <w:between w:val="nil"/>
        </w:pBdr>
        <w:rPr>
          <w:color w:val="000000"/>
          <w:sz w:val="20"/>
          <w:szCs w:val="20"/>
        </w:rPr>
      </w:pPr>
    </w:p>
    <w:p w14:paraId="00000054" w14:textId="77777777" w:rsidR="00063CAC" w:rsidRDefault="004B155E" w:rsidP="00F678DA">
      <w:pPr>
        <w:pBdr>
          <w:top w:val="nil"/>
          <w:left w:val="nil"/>
          <w:bottom w:val="nil"/>
          <w:right w:val="nil"/>
          <w:between w:val="nil"/>
        </w:pBdr>
        <w:jc w:val="both"/>
        <w:rPr>
          <w:b/>
          <w:color w:val="000000"/>
          <w:sz w:val="20"/>
          <w:szCs w:val="20"/>
        </w:rPr>
      </w:pPr>
      <w:r>
        <w:rPr>
          <w:b/>
          <w:color w:val="000000"/>
          <w:sz w:val="20"/>
          <w:szCs w:val="20"/>
        </w:rPr>
        <w:t>Tabla 1</w:t>
      </w:r>
    </w:p>
    <w:p w14:paraId="00000055" w14:textId="77777777" w:rsidR="00063CAC" w:rsidRDefault="004B155E" w:rsidP="00F678DA">
      <w:pPr>
        <w:pBdr>
          <w:top w:val="nil"/>
          <w:left w:val="nil"/>
          <w:bottom w:val="nil"/>
          <w:right w:val="nil"/>
          <w:between w:val="nil"/>
        </w:pBdr>
        <w:jc w:val="both"/>
        <w:rPr>
          <w:i/>
          <w:color w:val="000000"/>
          <w:sz w:val="20"/>
          <w:szCs w:val="20"/>
        </w:rPr>
      </w:pPr>
      <w:r>
        <w:rPr>
          <w:i/>
          <w:color w:val="000000"/>
          <w:sz w:val="20"/>
          <w:szCs w:val="20"/>
        </w:rPr>
        <w:t>Técnicas cuantitativas y cualitativas de pronósticos</w:t>
      </w:r>
    </w:p>
    <w:p w14:paraId="6614AF64" w14:textId="77777777" w:rsidR="00F678DA" w:rsidRDefault="00F678DA" w:rsidP="00F678DA">
      <w:pPr>
        <w:pBdr>
          <w:top w:val="nil"/>
          <w:left w:val="nil"/>
          <w:bottom w:val="nil"/>
          <w:right w:val="nil"/>
          <w:between w:val="nil"/>
        </w:pBdr>
        <w:jc w:val="both"/>
        <w:rPr>
          <w:i/>
          <w:color w:val="000000"/>
          <w:sz w:val="20"/>
          <w:szCs w:val="20"/>
        </w:rPr>
      </w:pPr>
    </w:p>
    <w:tbl>
      <w:tblPr>
        <w:tblStyle w:val="af9"/>
        <w:tblW w:w="99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Change w:id="18" w:author="Alix Cecilia Chinchilla Rueda" w:date="2023-10-16T17:42:00Z">
          <w:tblPr>
            <w:tblStyle w:val="af9"/>
            <w:tblW w:w="99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PrChange>
      </w:tblPr>
      <w:tblGrid>
        <w:gridCol w:w="2295"/>
        <w:gridCol w:w="3645"/>
        <w:gridCol w:w="4020"/>
        <w:tblGridChange w:id="19">
          <w:tblGrid>
            <w:gridCol w:w="2295"/>
            <w:gridCol w:w="3645"/>
            <w:gridCol w:w="4020"/>
          </w:tblGrid>
        </w:tblGridChange>
      </w:tblGrid>
      <w:tr w:rsidR="00063CAC" w14:paraId="3066D593" w14:textId="77777777" w:rsidTr="00D01D4D">
        <w:trPr>
          <w:trHeight w:val="315"/>
          <w:tblHeader/>
          <w:trPrChange w:id="20" w:author="Alix Cecilia Chinchilla Rueda" w:date="2023-10-16T17:42:00Z">
            <w:trPr>
              <w:trHeight w:val="315"/>
            </w:trPr>
          </w:trPrChange>
        </w:trPr>
        <w:tc>
          <w:tcPr>
            <w:tcW w:w="2295" w:type="dxa"/>
            <w:tcBorders>
              <w:top w:val="single" w:sz="6" w:space="0" w:color="000000"/>
              <w:left w:val="single" w:sz="6" w:space="0" w:color="000000"/>
              <w:bottom w:val="single" w:sz="6" w:space="0" w:color="000000"/>
              <w:right w:val="single" w:sz="6" w:space="0" w:color="000000"/>
            </w:tcBorders>
            <w:shd w:val="clear" w:color="auto" w:fill="C6D9F1"/>
            <w:tcPrChange w:id="21" w:author="Alix Cecilia Chinchilla Rueda" w:date="2023-10-16T17:42:00Z">
              <w:tcPr>
                <w:tcW w:w="2295" w:type="dxa"/>
                <w:tcBorders>
                  <w:top w:val="single" w:sz="6" w:space="0" w:color="000000"/>
                  <w:left w:val="single" w:sz="6" w:space="0" w:color="000000"/>
                  <w:bottom w:val="single" w:sz="6" w:space="0" w:color="000000"/>
                  <w:right w:val="single" w:sz="6" w:space="0" w:color="000000"/>
                </w:tcBorders>
                <w:shd w:val="clear" w:color="auto" w:fill="C6D9F1"/>
              </w:tcPr>
            </w:tcPrChange>
          </w:tcPr>
          <w:p w14:paraId="00000056" w14:textId="77777777" w:rsidR="00063CAC" w:rsidRDefault="004B155E">
            <w:pPr>
              <w:pBdr>
                <w:top w:val="nil"/>
                <w:left w:val="nil"/>
                <w:bottom w:val="nil"/>
                <w:right w:val="nil"/>
                <w:between w:val="nil"/>
              </w:pBdr>
              <w:spacing w:line="276" w:lineRule="auto"/>
              <w:jc w:val="center"/>
              <w:rPr>
                <w:b w:val="0"/>
                <w:color w:val="000000"/>
                <w:sz w:val="20"/>
                <w:szCs w:val="20"/>
              </w:rPr>
            </w:pPr>
            <w:r>
              <w:rPr>
                <w:color w:val="000000"/>
                <w:sz w:val="20"/>
                <w:szCs w:val="20"/>
              </w:rPr>
              <w:t>Técnica</w:t>
            </w:r>
          </w:p>
        </w:tc>
        <w:tc>
          <w:tcPr>
            <w:tcW w:w="3645" w:type="dxa"/>
            <w:tcBorders>
              <w:top w:val="single" w:sz="6" w:space="0" w:color="000000"/>
              <w:left w:val="single" w:sz="6" w:space="0" w:color="CCCCCC"/>
              <w:bottom w:val="single" w:sz="6" w:space="0" w:color="000000"/>
              <w:right w:val="single" w:sz="6" w:space="0" w:color="000000"/>
            </w:tcBorders>
            <w:shd w:val="clear" w:color="auto" w:fill="C6D9F1"/>
            <w:tcPrChange w:id="22" w:author="Alix Cecilia Chinchilla Rueda" w:date="2023-10-16T17:42:00Z">
              <w:tcPr>
                <w:tcW w:w="3645" w:type="dxa"/>
                <w:tcBorders>
                  <w:top w:val="single" w:sz="6" w:space="0" w:color="000000"/>
                  <w:left w:val="single" w:sz="6" w:space="0" w:color="CCCCCC"/>
                  <w:bottom w:val="single" w:sz="6" w:space="0" w:color="000000"/>
                  <w:right w:val="single" w:sz="6" w:space="0" w:color="000000"/>
                </w:tcBorders>
                <w:shd w:val="clear" w:color="auto" w:fill="C6D9F1"/>
              </w:tcPr>
            </w:tcPrChange>
          </w:tcPr>
          <w:p w14:paraId="00000057" w14:textId="77777777" w:rsidR="00063CAC" w:rsidRDefault="004B155E">
            <w:pPr>
              <w:pBdr>
                <w:top w:val="nil"/>
                <w:left w:val="nil"/>
                <w:bottom w:val="nil"/>
                <w:right w:val="nil"/>
                <w:between w:val="nil"/>
              </w:pBdr>
              <w:spacing w:line="276" w:lineRule="auto"/>
              <w:jc w:val="center"/>
              <w:rPr>
                <w:b w:val="0"/>
                <w:color w:val="000000"/>
                <w:sz w:val="20"/>
                <w:szCs w:val="20"/>
              </w:rPr>
            </w:pPr>
            <w:r>
              <w:rPr>
                <w:color w:val="000000"/>
                <w:sz w:val="20"/>
                <w:szCs w:val="20"/>
              </w:rPr>
              <w:t>Descripción</w:t>
            </w:r>
          </w:p>
        </w:tc>
        <w:tc>
          <w:tcPr>
            <w:tcW w:w="4020" w:type="dxa"/>
            <w:tcBorders>
              <w:top w:val="single" w:sz="6" w:space="0" w:color="000000"/>
              <w:left w:val="single" w:sz="6" w:space="0" w:color="CCCCCC"/>
              <w:bottom w:val="single" w:sz="6" w:space="0" w:color="000000"/>
              <w:right w:val="single" w:sz="6" w:space="0" w:color="000000"/>
            </w:tcBorders>
            <w:shd w:val="clear" w:color="auto" w:fill="C6D9F1"/>
            <w:tcPrChange w:id="23" w:author="Alix Cecilia Chinchilla Rueda" w:date="2023-10-16T17:42:00Z">
              <w:tcPr>
                <w:tcW w:w="4020" w:type="dxa"/>
                <w:tcBorders>
                  <w:top w:val="single" w:sz="6" w:space="0" w:color="000000"/>
                  <w:left w:val="single" w:sz="6" w:space="0" w:color="CCCCCC"/>
                  <w:bottom w:val="single" w:sz="6" w:space="0" w:color="000000"/>
                  <w:right w:val="single" w:sz="6" w:space="0" w:color="000000"/>
                </w:tcBorders>
                <w:shd w:val="clear" w:color="auto" w:fill="C6D9F1"/>
              </w:tcPr>
            </w:tcPrChange>
          </w:tcPr>
          <w:p w14:paraId="00000058" w14:textId="77777777" w:rsidR="00063CAC" w:rsidRDefault="004B155E">
            <w:pPr>
              <w:pBdr>
                <w:top w:val="nil"/>
                <w:left w:val="nil"/>
                <w:bottom w:val="nil"/>
                <w:right w:val="nil"/>
                <w:between w:val="nil"/>
              </w:pBdr>
              <w:spacing w:line="276" w:lineRule="auto"/>
              <w:jc w:val="center"/>
              <w:rPr>
                <w:b w:val="0"/>
                <w:color w:val="000000"/>
                <w:sz w:val="20"/>
                <w:szCs w:val="20"/>
              </w:rPr>
            </w:pPr>
            <w:r>
              <w:rPr>
                <w:color w:val="000000"/>
                <w:sz w:val="20"/>
                <w:szCs w:val="20"/>
              </w:rPr>
              <w:t>Aplicación</w:t>
            </w:r>
          </w:p>
        </w:tc>
      </w:tr>
      <w:tr w:rsidR="00063CAC" w14:paraId="741C2803" w14:textId="77777777">
        <w:trPr>
          <w:trHeight w:val="315"/>
        </w:trPr>
        <w:tc>
          <w:tcPr>
            <w:tcW w:w="9960" w:type="dxa"/>
            <w:gridSpan w:val="3"/>
            <w:tcBorders>
              <w:top w:val="single" w:sz="6" w:space="0" w:color="CCCCCC"/>
              <w:left w:val="single" w:sz="6" w:space="0" w:color="000000"/>
              <w:bottom w:val="single" w:sz="6" w:space="0" w:color="000000"/>
              <w:right w:val="single" w:sz="6" w:space="0" w:color="000000"/>
            </w:tcBorders>
            <w:shd w:val="clear" w:color="auto" w:fill="C2D69B"/>
          </w:tcPr>
          <w:p w14:paraId="00000059" w14:textId="77777777" w:rsidR="00063CAC" w:rsidRDefault="004B155E">
            <w:pPr>
              <w:pBdr>
                <w:top w:val="nil"/>
                <w:left w:val="nil"/>
                <w:bottom w:val="nil"/>
                <w:right w:val="nil"/>
                <w:between w:val="nil"/>
              </w:pBdr>
              <w:spacing w:line="276" w:lineRule="auto"/>
              <w:rPr>
                <w:b w:val="0"/>
                <w:color w:val="000000"/>
                <w:sz w:val="20"/>
                <w:szCs w:val="20"/>
              </w:rPr>
            </w:pPr>
            <w:r>
              <w:rPr>
                <w:b w:val="0"/>
                <w:i/>
                <w:color w:val="000000"/>
                <w:sz w:val="20"/>
                <w:szCs w:val="20"/>
              </w:rPr>
              <w:t>Cuantitativas</w:t>
            </w:r>
          </w:p>
        </w:tc>
      </w:tr>
      <w:tr w:rsidR="00063CAC" w14:paraId="77380375" w14:textId="77777777">
        <w:trPr>
          <w:trHeight w:val="315"/>
        </w:trPr>
        <w:tc>
          <w:tcPr>
            <w:tcW w:w="2295" w:type="dxa"/>
            <w:tcBorders>
              <w:top w:val="single" w:sz="6" w:space="0" w:color="CCCCCC"/>
              <w:left w:val="single" w:sz="6" w:space="0" w:color="000000"/>
              <w:bottom w:val="single" w:sz="6" w:space="0" w:color="000000"/>
              <w:right w:val="single" w:sz="6" w:space="0" w:color="000000"/>
            </w:tcBorders>
            <w:shd w:val="clear" w:color="auto" w:fill="EBF1DD"/>
          </w:tcPr>
          <w:p w14:paraId="0000005C"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Análisis de series temporales</w:t>
            </w:r>
          </w:p>
        </w:tc>
        <w:tc>
          <w:tcPr>
            <w:tcW w:w="3645" w:type="dxa"/>
            <w:tcBorders>
              <w:top w:val="single" w:sz="6" w:space="0" w:color="CCCCCC"/>
              <w:left w:val="single" w:sz="6" w:space="0" w:color="CCCCCC"/>
              <w:bottom w:val="single" w:sz="6" w:space="0" w:color="000000"/>
              <w:right w:val="single" w:sz="6" w:space="0" w:color="000000"/>
            </w:tcBorders>
            <w:shd w:val="clear" w:color="auto" w:fill="EBF1DD"/>
          </w:tcPr>
          <w:p w14:paraId="0000005D"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Establece una ecuación para una tendencia y la proyecta al futuro.</w:t>
            </w:r>
          </w:p>
        </w:tc>
        <w:tc>
          <w:tcPr>
            <w:tcW w:w="4020" w:type="dxa"/>
            <w:tcBorders>
              <w:top w:val="single" w:sz="6" w:space="0" w:color="CCCCCC"/>
              <w:left w:val="single" w:sz="6" w:space="0" w:color="CCCCCC"/>
              <w:bottom w:val="single" w:sz="6" w:space="0" w:color="000000"/>
              <w:right w:val="single" w:sz="6" w:space="0" w:color="000000"/>
            </w:tcBorders>
            <w:shd w:val="clear" w:color="auto" w:fill="EBF1DD"/>
          </w:tcPr>
          <w:p w14:paraId="0000005E"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Pronosticar las ventas del siguiente trimestre con </w:t>
            </w:r>
            <w:r>
              <w:rPr>
                <w:b w:val="0"/>
                <w:sz w:val="20"/>
                <w:szCs w:val="20"/>
              </w:rPr>
              <w:t>datos</w:t>
            </w:r>
            <w:r>
              <w:rPr>
                <w:b w:val="0"/>
                <w:color w:val="000000"/>
                <w:sz w:val="20"/>
                <w:szCs w:val="20"/>
              </w:rPr>
              <w:t xml:space="preserve"> de ventas de los cuatro años anteriores.</w:t>
            </w:r>
          </w:p>
        </w:tc>
      </w:tr>
      <w:tr w:rsidR="00063CAC" w14:paraId="3AE98FD2" w14:textId="77777777">
        <w:trPr>
          <w:trHeight w:val="690"/>
        </w:trPr>
        <w:tc>
          <w:tcPr>
            <w:tcW w:w="2295" w:type="dxa"/>
            <w:tcBorders>
              <w:top w:val="single" w:sz="6" w:space="0" w:color="CCCCCC"/>
              <w:left w:val="single" w:sz="6" w:space="0" w:color="000000"/>
              <w:bottom w:val="single" w:sz="6" w:space="0" w:color="000000"/>
              <w:right w:val="single" w:sz="6" w:space="0" w:color="000000"/>
            </w:tcBorders>
            <w:shd w:val="clear" w:color="auto" w:fill="EBF1DD"/>
          </w:tcPr>
          <w:p w14:paraId="0000005F"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Modelos de regresión</w:t>
            </w:r>
          </w:p>
        </w:tc>
        <w:tc>
          <w:tcPr>
            <w:tcW w:w="3645" w:type="dxa"/>
            <w:tcBorders>
              <w:top w:val="single" w:sz="6" w:space="0" w:color="CCCCCC"/>
              <w:left w:val="single" w:sz="6" w:space="0" w:color="CCCCCC"/>
              <w:bottom w:val="single" w:sz="6" w:space="0" w:color="000000"/>
              <w:right w:val="single" w:sz="6" w:space="0" w:color="000000"/>
            </w:tcBorders>
            <w:shd w:val="clear" w:color="auto" w:fill="EBF1DD"/>
          </w:tcPr>
          <w:p w14:paraId="00000060"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Pronostica una variable a partir de los que se sabe o supone de otras.</w:t>
            </w:r>
          </w:p>
        </w:tc>
        <w:tc>
          <w:tcPr>
            <w:tcW w:w="4020" w:type="dxa"/>
            <w:tcBorders>
              <w:top w:val="single" w:sz="6" w:space="0" w:color="CCCCCC"/>
              <w:left w:val="single" w:sz="6" w:space="0" w:color="CCCCCC"/>
              <w:bottom w:val="single" w:sz="6" w:space="0" w:color="000000"/>
              <w:right w:val="single" w:sz="6" w:space="0" w:color="000000"/>
            </w:tcBorders>
            <w:shd w:val="clear" w:color="auto" w:fill="EBF1DD"/>
          </w:tcPr>
          <w:p w14:paraId="00000061"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Buscar factores que pronostiquen cierto monto de ventas (por ejemplo, precio, gastos en publicidad).</w:t>
            </w:r>
          </w:p>
        </w:tc>
      </w:tr>
      <w:tr w:rsidR="00063CAC" w14:paraId="2D3F4FEB" w14:textId="77777777">
        <w:trPr>
          <w:trHeight w:val="315"/>
        </w:trPr>
        <w:tc>
          <w:tcPr>
            <w:tcW w:w="2295" w:type="dxa"/>
            <w:tcBorders>
              <w:top w:val="single" w:sz="6" w:space="0" w:color="CCCCCC"/>
              <w:left w:val="single" w:sz="6" w:space="0" w:color="000000"/>
              <w:bottom w:val="single" w:sz="6" w:space="0" w:color="000000"/>
              <w:right w:val="single" w:sz="6" w:space="0" w:color="000000"/>
            </w:tcBorders>
            <w:shd w:val="clear" w:color="auto" w:fill="EBF1DD"/>
          </w:tcPr>
          <w:p w14:paraId="00000062"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Modelos econométricos</w:t>
            </w:r>
          </w:p>
        </w:tc>
        <w:tc>
          <w:tcPr>
            <w:tcW w:w="3645" w:type="dxa"/>
            <w:tcBorders>
              <w:top w:val="single" w:sz="6" w:space="0" w:color="CCCCCC"/>
              <w:left w:val="single" w:sz="6" w:space="0" w:color="CCCCCC"/>
              <w:bottom w:val="single" w:sz="6" w:space="0" w:color="000000"/>
              <w:right w:val="single" w:sz="6" w:space="0" w:color="000000"/>
            </w:tcBorders>
            <w:shd w:val="clear" w:color="auto" w:fill="EBF1DD"/>
          </w:tcPr>
          <w:p w14:paraId="00000063"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Simula con ecuaciones de regresión segmentos de la economía.</w:t>
            </w:r>
          </w:p>
        </w:tc>
        <w:tc>
          <w:tcPr>
            <w:tcW w:w="4020" w:type="dxa"/>
            <w:tcBorders>
              <w:top w:val="single" w:sz="6" w:space="0" w:color="CCCCCC"/>
              <w:left w:val="single" w:sz="6" w:space="0" w:color="CCCCCC"/>
              <w:bottom w:val="single" w:sz="6" w:space="0" w:color="000000"/>
              <w:right w:val="single" w:sz="6" w:space="0" w:color="000000"/>
            </w:tcBorders>
            <w:shd w:val="clear" w:color="auto" w:fill="EBF1DD"/>
          </w:tcPr>
          <w:p w14:paraId="00000064"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Pronosticar el cambio de ventas de autos como resultado de los cambios en las leyes fiscales.</w:t>
            </w:r>
          </w:p>
        </w:tc>
      </w:tr>
      <w:tr w:rsidR="00063CAC" w14:paraId="70E9C209" w14:textId="77777777">
        <w:trPr>
          <w:trHeight w:val="300"/>
        </w:trPr>
        <w:tc>
          <w:tcPr>
            <w:tcW w:w="2295" w:type="dxa"/>
            <w:tcBorders>
              <w:top w:val="single" w:sz="6" w:space="0" w:color="CCCCCC"/>
              <w:left w:val="single" w:sz="6" w:space="0" w:color="000000"/>
              <w:bottom w:val="single" w:sz="6" w:space="0" w:color="000000"/>
              <w:right w:val="single" w:sz="6" w:space="0" w:color="000000"/>
            </w:tcBorders>
            <w:shd w:val="clear" w:color="auto" w:fill="EBF1DD"/>
          </w:tcPr>
          <w:p w14:paraId="00000065"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Indicadores económicos</w:t>
            </w:r>
          </w:p>
        </w:tc>
        <w:tc>
          <w:tcPr>
            <w:tcW w:w="3645" w:type="dxa"/>
            <w:tcBorders>
              <w:top w:val="single" w:sz="6" w:space="0" w:color="CCCCCC"/>
              <w:left w:val="single" w:sz="6" w:space="0" w:color="CCCCCC"/>
              <w:bottom w:val="single" w:sz="6" w:space="0" w:color="000000"/>
              <w:right w:val="single" w:sz="6" w:space="0" w:color="000000"/>
            </w:tcBorders>
            <w:shd w:val="clear" w:color="auto" w:fill="EBF1DD"/>
          </w:tcPr>
          <w:p w14:paraId="00000066"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Pronostica con uno o más indicadores el estado futuro de la economía.</w:t>
            </w:r>
          </w:p>
        </w:tc>
        <w:tc>
          <w:tcPr>
            <w:tcW w:w="4020" w:type="dxa"/>
            <w:tcBorders>
              <w:top w:val="single" w:sz="6" w:space="0" w:color="CCCCCC"/>
              <w:left w:val="single" w:sz="6" w:space="0" w:color="CCCCCC"/>
              <w:bottom w:val="single" w:sz="6" w:space="0" w:color="000000"/>
              <w:right w:val="single" w:sz="6" w:space="0" w:color="000000"/>
            </w:tcBorders>
            <w:shd w:val="clear" w:color="auto" w:fill="EBF1DD"/>
          </w:tcPr>
          <w:p w14:paraId="00000067"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Pronosticar con cambios en el PIB el ingreso discrecional.</w:t>
            </w:r>
          </w:p>
        </w:tc>
      </w:tr>
      <w:tr w:rsidR="00063CAC" w14:paraId="52C5C10A" w14:textId="77777777">
        <w:trPr>
          <w:trHeight w:val="450"/>
        </w:trPr>
        <w:tc>
          <w:tcPr>
            <w:tcW w:w="2295" w:type="dxa"/>
            <w:tcBorders>
              <w:top w:val="single" w:sz="6" w:space="0" w:color="CCCCCC"/>
              <w:left w:val="single" w:sz="6" w:space="0" w:color="000000"/>
              <w:bottom w:val="single" w:sz="6" w:space="0" w:color="000000"/>
              <w:right w:val="single" w:sz="6" w:space="0" w:color="000000"/>
            </w:tcBorders>
            <w:shd w:val="clear" w:color="auto" w:fill="EBF1DD"/>
          </w:tcPr>
          <w:p w14:paraId="00000068"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Efecto de sustitución</w:t>
            </w:r>
          </w:p>
        </w:tc>
        <w:tc>
          <w:tcPr>
            <w:tcW w:w="3645" w:type="dxa"/>
            <w:tcBorders>
              <w:top w:val="single" w:sz="6" w:space="0" w:color="CCCCCC"/>
              <w:left w:val="single" w:sz="6" w:space="0" w:color="CCCCCC"/>
              <w:bottom w:val="single" w:sz="6" w:space="0" w:color="000000"/>
              <w:right w:val="single" w:sz="6" w:space="0" w:color="000000"/>
            </w:tcBorders>
            <w:shd w:val="clear" w:color="auto" w:fill="EBF1DD"/>
          </w:tcPr>
          <w:p w14:paraId="72CF5EBE" w14:textId="77777777" w:rsidR="00063CAC" w:rsidRDefault="004B155E">
            <w:pPr>
              <w:pBdr>
                <w:top w:val="nil"/>
                <w:left w:val="nil"/>
                <w:bottom w:val="nil"/>
                <w:right w:val="nil"/>
                <w:between w:val="nil"/>
              </w:pBdr>
              <w:spacing w:line="276" w:lineRule="auto"/>
              <w:jc w:val="both"/>
              <w:rPr>
                <w:ins w:id="24" w:author="Alix Cecilia Chinchilla Rueda" w:date="2023-10-16T17:42:00Z"/>
                <w:b w:val="0"/>
                <w:color w:val="000000"/>
                <w:sz w:val="20"/>
                <w:szCs w:val="20"/>
              </w:rPr>
            </w:pPr>
            <w:r>
              <w:rPr>
                <w:b w:val="0"/>
                <w:color w:val="000000"/>
                <w:sz w:val="20"/>
                <w:szCs w:val="20"/>
              </w:rPr>
              <w:t>Predice con una fórmula matemática cómo, cuándo y en qué circunstancias un nuevo producto o tecnología sustituirá al actual.</w:t>
            </w:r>
          </w:p>
          <w:p w14:paraId="00000069" w14:textId="1D76D4D3" w:rsidR="00D01D4D" w:rsidRDefault="00D01D4D">
            <w:pPr>
              <w:pBdr>
                <w:top w:val="nil"/>
                <w:left w:val="nil"/>
                <w:bottom w:val="nil"/>
                <w:right w:val="nil"/>
                <w:between w:val="nil"/>
              </w:pBdr>
              <w:spacing w:line="276" w:lineRule="auto"/>
              <w:jc w:val="both"/>
              <w:rPr>
                <w:b w:val="0"/>
                <w:color w:val="000000"/>
                <w:sz w:val="20"/>
                <w:szCs w:val="20"/>
              </w:rPr>
            </w:pPr>
          </w:p>
        </w:tc>
        <w:tc>
          <w:tcPr>
            <w:tcW w:w="4020" w:type="dxa"/>
            <w:tcBorders>
              <w:top w:val="single" w:sz="6" w:space="0" w:color="CCCCCC"/>
              <w:left w:val="single" w:sz="6" w:space="0" w:color="CCCCCC"/>
              <w:bottom w:val="single" w:sz="6" w:space="0" w:color="000000"/>
              <w:right w:val="single" w:sz="6" w:space="0" w:color="000000"/>
            </w:tcBorders>
            <w:shd w:val="clear" w:color="auto" w:fill="EBF1DD"/>
          </w:tcPr>
          <w:p w14:paraId="0000006A"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Pronosticar el efecto de los reproductores de DVD en la venta de reproductores de VHS.</w:t>
            </w:r>
          </w:p>
        </w:tc>
      </w:tr>
      <w:tr w:rsidR="00063CAC" w14:paraId="078B7A86" w14:textId="77777777">
        <w:trPr>
          <w:trHeight w:val="315"/>
        </w:trPr>
        <w:tc>
          <w:tcPr>
            <w:tcW w:w="9960" w:type="dxa"/>
            <w:gridSpan w:val="3"/>
            <w:tcBorders>
              <w:top w:val="single" w:sz="6" w:space="0" w:color="CCCCCC"/>
              <w:left w:val="single" w:sz="6" w:space="0" w:color="000000"/>
              <w:bottom w:val="single" w:sz="6" w:space="0" w:color="000000"/>
              <w:right w:val="single" w:sz="6" w:space="0" w:color="000000"/>
            </w:tcBorders>
            <w:shd w:val="clear" w:color="auto" w:fill="C2D69B"/>
          </w:tcPr>
          <w:p w14:paraId="0000006B" w14:textId="77777777" w:rsidR="00063CAC" w:rsidRDefault="004B155E">
            <w:pPr>
              <w:pBdr>
                <w:top w:val="nil"/>
                <w:left w:val="nil"/>
                <w:bottom w:val="nil"/>
                <w:right w:val="nil"/>
                <w:between w:val="nil"/>
              </w:pBdr>
              <w:spacing w:line="276" w:lineRule="auto"/>
              <w:rPr>
                <w:b w:val="0"/>
                <w:color w:val="000000"/>
                <w:sz w:val="20"/>
                <w:szCs w:val="20"/>
              </w:rPr>
            </w:pPr>
            <w:r>
              <w:rPr>
                <w:b w:val="0"/>
                <w:i/>
                <w:color w:val="000000"/>
                <w:sz w:val="20"/>
                <w:szCs w:val="20"/>
              </w:rPr>
              <w:lastRenderedPageBreak/>
              <w:t>Cualitativas</w:t>
            </w:r>
          </w:p>
        </w:tc>
      </w:tr>
      <w:tr w:rsidR="00063CAC" w14:paraId="0CE80AA6" w14:textId="77777777">
        <w:trPr>
          <w:trHeight w:val="315"/>
        </w:trPr>
        <w:tc>
          <w:tcPr>
            <w:tcW w:w="2295" w:type="dxa"/>
            <w:tcBorders>
              <w:top w:val="single" w:sz="6" w:space="0" w:color="CCCCCC"/>
              <w:left w:val="single" w:sz="6" w:space="0" w:color="000000"/>
              <w:bottom w:val="single" w:sz="6" w:space="0" w:color="000000"/>
              <w:right w:val="single" w:sz="6" w:space="0" w:color="000000"/>
            </w:tcBorders>
            <w:shd w:val="clear" w:color="auto" w:fill="DDD9C4"/>
          </w:tcPr>
          <w:p w14:paraId="0000006E"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Jurado de opinión</w:t>
            </w:r>
          </w:p>
        </w:tc>
        <w:tc>
          <w:tcPr>
            <w:tcW w:w="3645" w:type="dxa"/>
            <w:tcBorders>
              <w:top w:val="single" w:sz="6" w:space="0" w:color="CCCCCC"/>
              <w:left w:val="single" w:sz="6" w:space="0" w:color="CCCCCC"/>
              <w:bottom w:val="single" w:sz="6" w:space="0" w:color="000000"/>
              <w:right w:val="single" w:sz="6" w:space="0" w:color="000000"/>
            </w:tcBorders>
            <w:shd w:val="clear" w:color="auto" w:fill="DDD9C4"/>
          </w:tcPr>
          <w:p w14:paraId="0000006F"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Reúne y promedia opiniones de expertos.</w:t>
            </w:r>
          </w:p>
        </w:tc>
        <w:tc>
          <w:tcPr>
            <w:tcW w:w="4020" w:type="dxa"/>
            <w:tcBorders>
              <w:top w:val="single" w:sz="6" w:space="0" w:color="CCCCCC"/>
              <w:left w:val="single" w:sz="6" w:space="0" w:color="CCCCCC"/>
              <w:bottom w:val="single" w:sz="6" w:space="0" w:color="000000"/>
              <w:right w:val="single" w:sz="6" w:space="0" w:color="000000"/>
            </w:tcBorders>
            <w:shd w:val="clear" w:color="auto" w:fill="DDD9C4"/>
          </w:tcPr>
          <w:p w14:paraId="00000070"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Reunir a </w:t>
            </w:r>
            <w:r>
              <w:rPr>
                <w:b w:val="0"/>
                <w:sz w:val="20"/>
                <w:szCs w:val="20"/>
              </w:rPr>
              <w:t>los gerentes</w:t>
            </w:r>
            <w:r>
              <w:rPr>
                <w:b w:val="0"/>
                <w:color w:val="000000"/>
                <w:sz w:val="20"/>
                <w:szCs w:val="20"/>
              </w:rPr>
              <w:t xml:space="preserve"> de recursos humanos de la compañía para pronosticar las necesidades de reclutamiento de universitarios el año entrante.</w:t>
            </w:r>
          </w:p>
        </w:tc>
      </w:tr>
      <w:tr w:rsidR="00063CAC" w14:paraId="3CED3CF9" w14:textId="77777777">
        <w:trPr>
          <w:trHeight w:val="315"/>
        </w:trPr>
        <w:tc>
          <w:tcPr>
            <w:tcW w:w="2295" w:type="dxa"/>
            <w:tcBorders>
              <w:top w:val="single" w:sz="6" w:space="0" w:color="CCCCCC"/>
              <w:left w:val="single" w:sz="6" w:space="0" w:color="000000"/>
              <w:bottom w:val="single" w:sz="6" w:space="0" w:color="000000"/>
              <w:right w:val="single" w:sz="6" w:space="0" w:color="000000"/>
            </w:tcBorders>
            <w:shd w:val="clear" w:color="auto" w:fill="DDD9C4"/>
          </w:tcPr>
          <w:p w14:paraId="00000071"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Composición de la fuerza de ventas</w:t>
            </w:r>
          </w:p>
        </w:tc>
        <w:tc>
          <w:tcPr>
            <w:tcW w:w="3645" w:type="dxa"/>
            <w:tcBorders>
              <w:top w:val="single" w:sz="6" w:space="0" w:color="CCCCCC"/>
              <w:left w:val="single" w:sz="6" w:space="0" w:color="CCCCCC"/>
              <w:bottom w:val="single" w:sz="6" w:space="0" w:color="000000"/>
              <w:right w:val="single" w:sz="6" w:space="0" w:color="000000"/>
            </w:tcBorders>
            <w:shd w:val="clear" w:color="auto" w:fill="DDD9C4"/>
          </w:tcPr>
          <w:p w14:paraId="00000072"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Combina estimaciones de los vendedores sobre las compras esperadas de los clientes.</w:t>
            </w:r>
          </w:p>
        </w:tc>
        <w:tc>
          <w:tcPr>
            <w:tcW w:w="4020" w:type="dxa"/>
            <w:tcBorders>
              <w:top w:val="single" w:sz="6" w:space="0" w:color="CCCCCC"/>
              <w:left w:val="single" w:sz="6" w:space="0" w:color="CCCCCC"/>
              <w:bottom w:val="single" w:sz="6" w:space="0" w:color="000000"/>
              <w:right w:val="single" w:sz="6" w:space="0" w:color="000000"/>
            </w:tcBorders>
            <w:shd w:val="clear" w:color="auto" w:fill="DDD9C4"/>
          </w:tcPr>
          <w:p w14:paraId="00000073"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Pronosticar las ventas de aparatos de </w:t>
            </w:r>
            <w:r>
              <w:rPr>
                <w:b w:val="0"/>
                <w:sz w:val="20"/>
                <w:szCs w:val="20"/>
              </w:rPr>
              <w:t>láser</w:t>
            </w:r>
            <w:r>
              <w:rPr>
                <w:b w:val="0"/>
                <w:color w:val="000000"/>
                <w:sz w:val="20"/>
                <w:szCs w:val="20"/>
              </w:rPr>
              <w:t xml:space="preserve"> individuales el año entrante.</w:t>
            </w:r>
          </w:p>
        </w:tc>
      </w:tr>
      <w:tr w:rsidR="00063CAC" w14:paraId="7448FEE9" w14:textId="77777777">
        <w:trPr>
          <w:trHeight w:val="300"/>
        </w:trPr>
        <w:tc>
          <w:tcPr>
            <w:tcW w:w="2295" w:type="dxa"/>
            <w:tcBorders>
              <w:top w:val="single" w:sz="6" w:space="0" w:color="CCCCCC"/>
              <w:left w:val="single" w:sz="6" w:space="0" w:color="000000"/>
              <w:bottom w:val="single" w:sz="6" w:space="0" w:color="000000"/>
              <w:right w:val="single" w:sz="6" w:space="0" w:color="000000"/>
            </w:tcBorders>
            <w:shd w:val="clear" w:color="auto" w:fill="DDD9C4"/>
          </w:tcPr>
          <w:p w14:paraId="00000074"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Evaluación de los clientes</w:t>
            </w:r>
          </w:p>
        </w:tc>
        <w:tc>
          <w:tcPr>
            <w:tcW w:w="3645" w:type="dxa"/>
            <w:tcBorders>
              <w:top w:val="single" w:sz="6" w:space="0" w:color="CCCCCC"/>
              <w:left w:val="single" w:sz="6" w:space="0" w:color="CCCCCC"/>
              <w:bottom w:val="single" w:sz="6" w:space="0" w:color="000000"/>
              <w:right w:val="single" w:sz="6" w:space="0" w:color="000000"/>
            </w:tcBorders>
            <w:shd w:val="clear" w:color="auto" w:fill="DDD9C4"/>
          </w:tcPr>
          <w:p w14:paraId="00000075"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Combina estimaciones de los clientes habituales.</w:t>
            </w:r>
          </w:p>
        </w:tc>
        <w:tc>
          <w:tcPr>
            <w:tcW w:w="4020" w:type="dxa"/>
            <w:tcBorders>
              <w:top w:val="single" w:sz="6" w:space="0" w:color="CCCCCC"/>
              <w:left w:val="single" w:sz="6" w:space="0" w:color="CCCCCC"/>
              <w:bottom w:val="single" w:sz="6" w:space="0" w:color="000000"/>
              <w:right w:val="single" w:sz="6" w:space="0" w:color="000000"/>
            </w:tcBorders>
            <w:shd w:val="clear" w:color="auto" w:fill="DDD9C4"/>
          </w:tcPr>
          <w:p w14:paraId="00000076"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Un fabricante de entrevistas a los principales distribuidores de autos para determinar los modelos y cantidades de productos deseados.</w:t>
            </w:r>
          </w:p>
        </w:tc>
      </w:tr>
    </w:tbl>
    <w:p w14:paraId="00000077" w14:textId="77777777" w:rsidR="00063CAC" w:rsidRDefault="004B155E">
      <w:pPr>
        <w:pBdr>
          <w:top w:val="nil"/>
          <w:left w:val="nil"/>
          <w:bottom w:val="nil"/>
          <w:right w:val="nil"/>
          <w:between w:val="nil"/>
        </w:pBdr>
        <w:ind w:left="720"/>
        <w:jc w:val="both"/>
        <w:rPr>
          <w:sz w:val="20"/>
          <w:szCs w:val="20"/>
        </w:rPr>
      </w:pPr>
      <w:r>
        <w:rPr>
          <w:sz w:val="20"/>
          <w:szCs w:val="20"/>
        </w:rPr>
        <w:t xml:space="preserve">Nota. Robbins y </w:t>
      </w:r>
      <w:proofErr w:type="spellStart"/>
      <w:r>
        <w:rPr>
          <w:sz w:val="20"/>
          <w:szCs w:val="20"/>
        </w:rPr>
        <w:t>Couter</w:t>
      </w:r>
      <w:proofErr w:type="spellEnd"/>
      <w:r>
        <w:rPr>
          <w:sz w:val="20"/>
          <w:szCs w:val="20"/>
        </w:rPr>
        <w:t xml:space="preserve"> (2005)</w:t>
      </w:r>
    </w:p>
    <w:p w14:paraId="00000078" w14:textId="77777777" w:rsidR="00063CAC" w:rsidRDefault="00063CAC">
      <w:pPr>
        <w:pBdr>
          <w:top w:val="nil"/>
          <w:left w:val="nil"/>
          <w:bottom w:val="nil"/>
          <w:right w:val="nil"/>
          <w:between w:val="nil"/>
        </w:pBdr>
        <w:ind w:left="720"/>
        <w:jc w:val="both"/>
        <w:rPr>
          <w:b/>
          <w:color w:val="000000"/>
          <w:sz w:val="20"/>
          <w:szCs w:val="20"/>
        </w:rPr>
      </w:pPr>
    </w:p>
    <w:p w14:paraId="00000079" w14:textId="77777777" w:rsidR="00063CAC" w:rsidRDefault="00063CAC">
      <w:pPr>
        <w:pBdr>
          <w:top w:val="nil"/>
          <w:left w:val="nil"/>
          <w:bottom w:val="nil"/>
          <w:right w:val="nil"/>
          <w:between w:val="nil"/>
        </w:pBdr>
        <w:ind w:left="720"/>
        <w:jc w:val="both"/>
        <w:rPr>
          <w:b/>
          <w:color w:val="000000"/>
          <w:sz w:val="20"/>
          <w:szCs w:val="20"/>
        </w:rPr>
      </w:pPr>
    </w:p>
    <w:p w14:paraId="0000007A" w14:textId="77777777" w:rsidR="00063CAC" w:rsidRDefault="004B155E">
      <w:pPr>
        <w:numPr>
          <w:ilvl w:val="1"/>
          <w:numId w:val="1"/>
        </w:numPr>
        <w:pBdr>
          <w:top w:val="nil"/>
          <w:left w:val="nil"/>
          <w:bottom w:val="nil"/>
          <w:right w:val="nil"/>
          <w:between w:val="nil"/>
        </w:pBdr>
        <w:jc w:val="both"/>
        <w:rPr>
          <w:b/>
          <w:color w:val="000000"/>
          <w:sz w:val="20"/>
          <w:szCs w:val="20"/>
        </w:rPr>
      </w:pPr>
      <w:r>
        <w:rPr>
          <w:b/>
          <w:color w:val="000000"/>
          <w:sz w:val="20"/>
          <w:szCs w:val="20"/>
        </w:rPr>
        <w:t xml:space="preserve"> Planificación, necesidades y contexto organizacional</w:t>
      </w:r>
    </w:p>
    <w:p w14:paraId="0000007B" w14:textId="77777777" w:rsidR="00063CAC" w:rsidRDefault="00063CAC">
      <w:pPr>
        <w:pBdr>
          <w:top w:val="nil"/>
          <w:left w:val="nil"/>
          <w:bottom w:val="nil"/>
          <w:right w:val="nil"/>
          <w:between w:val="nil"/>
        </w:pBdr>
        <w:jc w:val="both"/>
        <w:rPr>
          <w:color w:val="000000"/>
          <w:sz w:val="20"/>
          <w:szCs w:val="20"/>
        </w:rPr>
      </w:pPr>
    </w:p>
    <w:p w14:paraId="0000007C" w14:textId="77777777" w:rsidR="00063CAC" w:rsidRDefault="004B155E">
      <w:pPr>
        <w:pBdr>
          <w:top w:val="nil"/>
          <w:left w:val="nil"/>
          <w:bottom w:val="nil"/>
          <w:right w:val="nil"/>
          <w:between w:val="nil"/>
        </w:pBdr>
        <w:jc w:val="both"/>
        <w:rPr>
          <w:color w:val="000000"/>
          <w:sz w:val="20"/>
          <w:szCs w:val="20"/>
        </w:rPr>
      </w:pPr>
      <w:r>
        <w:rPr>
          <w:color w:val="000000"/>
          <w:sz w:val="20"/>
          <w:szCs w:val="20"/>
        </w:rPr>
        <w:t xml:space="preserve">Las técnicas para la planificación pueden ser aplicadas según las </w:t>
      </w:r>
      <w:r>
        <w:rPr>
          <w:b/>
          <w:color w:val="000000"/>
          <w:sz w:val="20"/>
          <w:szCs w:val="20"/>
        </w:rPr>
        <w:t>necesidades</w:t>
      </w:r>
      <w:r>
        <w:rPr>
          <w:color w:val="000000"/>
          <w:sz w:val="20"/>
          <w:szCs w:val="20"/>
        </w:rPr>
        <w:t xml:space="preserve"> y el </w:t>
      </w:r>
      <w:r>
        <w:rPr>
          <w:b/>
          <w:color w:val="000000"/>
          <w:sz w:val="20"/>
          <w:szCs w:val="20"/>
        </w:rPr>
        <w:t>contexto</w:t>
      </w:r>
      <w:r>
        <w:rPr>
          <w:color w:val="000000"/>
          <w:sz w:val="20"/>
          <w:szCs w:val="20"/>
        </w:rPr>
        <w:t xml:space="preserve"> de la organización. De la misma forma en que se aplica el análisis del punto de equilibrio, la programación lineal o la planeación de escenarios.</w:t>
      </w:r>
    </w:p>
    <w:p w14:paraId="53A72526" w14:textId="77777777" w:rsidR="00A31AA3" w:rsidRDefault="00A31AA3">
      <w:pPr>
        <w:pBdr>
          <w:top w:val="nil"/>
          <w:left w:val="nil"/>
          <w:bottom w:val="nil"/>
          <w:right w:val="nil"/>
          <w:between w:val="nil"/>
        </w:pBdr>
        <w:jc w:val="both"/>
        <w:rPr>
          <w:color w:val="000000"/>
          <w:sz w:val="20"/>
          <w:szCs w:val="20"/>
        </w:rPr>
      </w:pPr>
    </w:p>
    <w:p w14:paraId="624A6984" w14:textId="6F07B828" w:rsidR="00A31AA3" w:rsidRDefault="00A31AA3">
      <w:pPr>
        <w:pBdr>
          <w:top w:val="nil"/>
          <w:left w:val="nil"/>
          <w:bottom w:val="nil"/>
          <w:right w:val="nil"/>
          <w:between w:val="nil"/>
        </w:pBdr>
        <w:jc w:val="both"/>
        <w:rPr>
          <w:color w:val="000000"/>
          <w:sz w:val="20"/>
          <w:szCs w:val="20"/>
        </w:rPr>
      </w:pPr>
      <w:commentRangeStart w:id="25"/>
      <w:r w:rsidRPr="00A31AA3">
        <w:rPr>
          <w:noProof/>
          <w:color w:val="000000"/>
          <w:sz w:val="20"/>
          <w:szCs w:val="20"/>
        </w:rPr>
        <w:drawing>
          <wp:inline distT="0" distB="0" distL="0" distR="0" wp14:anchorId="1630B911" wp14:editId="1A756AFB">
            <wp:extent cx="4962525" cy="3106591"/>
            <wp:effectExtent l="0" t="0" r="0" b="0"/>
            <wp:docPr id="1367471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1973" name=""/>
                    <pic:cNvPicPr/>
                  </pic:nvPicPr>
                  <pic:blipFill>
                    <a:blip r:embed="rId20"/>
                    <a:stretch>
                      <a:fillRect/>
                    </a:stretch>
                  </pic:blipFill>
                  <pic:spPr>
                    <a:xfrm>
                      <a:off x="0" y="0"/>
                      <a:ext cx="4965670" cy="3108560"/>
                    </a:xfrm>
                    <a:prstGeom prst="rect">
                      <a:avLst/>
                    </a:prstGeom>
                  </pic:spPr>
                </pic:pic>
              </a:graphicData>
            </a:graphic>
          </wp:inline>
        </w:drawing>
      </w:r>
      <w:commentRangeEnd w:id="25"/>
      <w:r w:rsidR="003656AF">
        <w:rPr>
          <w:rStyle w:val="Refdecomentario"/>
        </w:rPr>
        <w:commentReference w:id="25"/>
      </w:r>
    </w:p>
    <w:p w14:paraId="0000007D" w14:textId="77777777" w:rsidR="00063CAC" w:rsidRDefault="00063CAC">
      <w:pPr>
        <w:pBdr>
          <w:top w:val="nil"/>
          <w:left w:val="nil"/>
          <w:bottom w:val="nil"/>
          <w:right w:val="nil"/>
          <w:between w:val="nil"/>
        </w:pBdr>
        <w:jc w:val="both"/>
        <w:rPr>
          <w:color w:val="000000"/>
          <w:sz w:val="20"/>
          <w:szCs w:val="20"/>
        </w:rPr>
      </w:pPr>
    </w:p>
    <w:p w14:paraId="0000007E" w14:textId="7B3FB84B" w:rsidR="00063CAC" w:rsidRDefault="00063CAC">
      <w:pPr>
        <w:pBdr>
          <w:top w:val="nil"/>
          <w:left w:val="nil"/>
          <w:bottom w:val="nil"/>
          <w:right w:val="nil"/>
          <w:between w:val="nil"/>
        </w:pBdr>
        <w:jc w:val="center"/>
        <w:rPr>
          <w:color w:val="FF0000"/>
          <w:sz w:val="20"/>
          <w:szCs w:val="20"/>
        </w:rPr>
      </w:pPr>
    </w:p>
    <w:p w14:paraId="00000081" w14:textId="095CF468" w:rsidR="00063CAC" w:rsidDel="00A5225B" w:rsidRDefault="004B155E">
      <w:pPr>
        <w:pBdr>
          <w:top w:val="nil"/>
          <w:left w:val="nil"/>
          <w:bottom w:val="nil"/>
          <w:right w:val="nil"/>
          <w:between w:val="nil"/>
        </w:pBdr>
        <w:jc w:val="both"/>
        <w:rPr>
          <w:del w:id="26" w:author="Alix Cecilia Chinchilla Rueda" w:date="2023-10-16T17:45:00Z"/>
          <w:color w:val="000000"/>
          <w:sz w:val="20"/>
          <w:szCs w:val="20"/>
        </w:rPr>
      </w:pPr>
      <w:del w:id="27" w:author="Alix Cecilia Chinchilla Rueda" w:date="2023-10-16T17:45:00Z">
        <w:r w:rsidDel="00A5225B">
          <w:rPr>
            <w:color w:val="000000"/>
            <w:sz w:val="20"/>
            <w:szCs w:val="20"/>
          </w:rPr>
          <w:delText>Sin perder de vista que la aplicación de las técnicas de planificación, responde</w:delText>
        </w:r>
      </w:del>
      <w:del w:id="28" w:author="Alix Cecilia Chinchilla Rueda" w:date="2023-10-16T17:44:00Z">
        <w:r w:rsidDel="00A5225B">
          <w:rPr>
            <w:color w:val="000000"/>
            <w:sz w:val="20"/>
            <w:szCs w:val="20"/>
          </w:rPr>
          <w:delText>n</w:delText>
        </w:r>
      </w:del>
      <w:del w:id="29" w:author="Alix Cecilia Chinchilla Rueda" w:date="2023-10-16T17:45:00Z">
        <w:r w:rsidDel="00A5225B">
          <w:rPr>
            <w:color w:val="000000"/>
            <w:sz w:val="20"/>
            <w:szCs w:val="20"/>
          </w:rPr>
          <w:delText xml:space="preserve"> a necesidades y contexto, analice otras técnicas de planificación que, a continuación, se muestran:</w:delText>
        </w:r>
      </w:del>
    </w:p>
    <w:p w14:paraId="00000082" w14:textId="4E18E3AA" w:rsidR="00063CAC" w:rsidRDefault="00063CAC">
      <w:pPr>
        <w:pBdr>
          <w:top w:val="nil"/>
          <w:left w:val="nil"/>
          <w:bottom w:val="nil"/>
          <w:right w:val="nil"/>
          <w:between w:val="nil"/>
        </w:pBdr>
        <w:jc w:val="both"/>
        <w:rPr>
          <w:ins w:id="30" w:author="Alix Cecilia Chinchilla Rueda" w:date="2023-10-16T17:45:00Z"/>
          <w:color w:val="000000"/>
          <w:sz w:val="20"/>
          <w:szCs w:val="20"/>
        </w:rPr>
      </w:pPr>
    </w:p>
    <w:p w14:paraId="2BE2DF34" w14:textId="684498FA" w:rsidR="00A5225B" w:rsidRDefault="00A5225B">
      <w:pPr>
        <w:pBdr>
          <w:top w:val="nil"/>
          <w:left w:val="nil"/>
          <w:bottom w:val="nil"/>
          <w:right w:val="nil"/>
          <w:between w:val="nil"/>
        </w:pBdr>
        <w:jc w:val="both"/>
        <w:rPr>
          <w:ins w:id="31" w:author="Alix Cecilia Chinchilla Rueda" w:date="2023-10-16T17:45:00Z"/>
          <w:color w:val="000000"/>
          <w:sz w:val="20"/>
          <w:szCs w:val="20"/>
        </w:rPr>
      </w:pPr>
    </w:p>
    <w:p w14:paraId="07C817EE" w14:textId="06822626" w:rsidR="00A5225B" w:rsidRPr="00A5225B" w:rsidRDefault="00A5225B" w:rsidP="00A5225B">
      <w:pPr>
        <w:shd w:val="clear" w:color="auto" w:fill="FFFFFF"/>
        <w:spacing w:before="100" w:beforeAutospacing="1" w:after="150" w:line="240" w:lineRule="auto"/>
        <w:ind w:left="720"/>
        <w:rPr>
          <w:ins w:id="32" w:author="Alix Cecilia Chinchilla Rueda" w:date="2023-10-16T17:45:00Z"/>
          <w:rFonts w:eastAsia="Times New Roman"/>
          <w:color w:val="1F1F1F"/>
          <w:sz w:val="24"/>
          <w:szCs w:val="24"/>
          <w:lang w:val="es-CO"/>
        </w:rPr>
        <w:pPrChange w:id="33" w:author="Alix Cecilia Chinchilla Rueda" w:date="2023-10-16T17:45:00Z">
          <w:pPr>
            <w:numPr>
              <w:numId w:val="5"/>
            </w:numPr>
            <w:shd w:val="clear" w:color="auto" w:fill="FFFFFF"/>
            <w:tabs>
              <w:tab w:val="num" w:pos="720"/>
            </w:tabs>
            <w:spacing w:before="100" w:beforeAutospacing="1" w:after="150" w:line="240" w:lineRule="auto"/>
            <w:ind w:left="720" w:hanging="360"/>
          </w:pPr>
        </w:pPrChange>
      </w:pPr>
      <w:ins w:id="34" w:author="Alix Cecilia Chinchilla Rueda" w:date="2023-10-16T17:45:00Z">
        <w:r w:rsidRPr="00A5225B">
          <w:rPr>
            <w:rFonts w:eastAsia="Times New Roman"/>
            <w:color w:val="1F1F1F"/>
            <w:sz w:val="24"/>
            <w:szCs w:val="24"/>
            <w:lang w:val="es-CO"/>
          </w:rPr>
          <w:lastRenderedPageBreak/>
          <w:t xml:space="preserve">A continuación, se analizarán otras técnicas de planificación, teniendo en cuenta las necesidades y el contexto </w:t>
        </w:r>
      </w:ins>
      <w:ins w:id="35" w:author="Alix Cecilia Chinchilla Rueda" w:date="2023-10-16T17:46:00Z">
        <w:r>
          <w:rPr>
            <w:rFonts w:eastAsia="Times New Roman"/>
            <w:color w:val="1F1F1F"/>
            <w:sz w:val="24"/>
            <w:szCs w:val="24"/>
            <w:lang w:val="es-CO"/>
          </w:rPr>
          <w:t>organizacional</w:t>
        </w:r>
      </w:ins>
      <w:ins w:id="36" w:author="Alix Cecilia Chinchilla Rueda" w:date="2023-10-16T17:45:00Z">
        <w:r w:rsidRPr="00A5225B">
          <w:rPr>
            <w:rFonts w:eastAsia="Times New Roman"/>
            <w:color w:val="1F1F1F"/>
            <w:sz w:val="24"/>
            <w:szCs w:val="24"/>
            <w:lang w:val="es-CO"/>
          </w:rPr>
          <w:t>.</w:t>
        </w:r>
      </w:ins>
    </w:p>
    <w:p w14:paraId="2AADAA61" w14:textId="77777777" w:rsidR="00A5225B" w:rsidRPr="00A5225B" w:rsidRDefault="00A5225B">
      <w:pPr>
        <w:pBdr>
          <w:top w:val="nil"/>
          <w:left w:val="nil"/>
          <w:bottom w:val="nil"/>
          <w:right w:val="nil"/>
          <w:between w:val="nil"/>
        </w:pBdr>
        <w:jc w:val="both"/>
        <w:rPr>
          <w:color w:val="000000"/>
          <w:sz w:val="20"/>
          <w:szCs w:val="20"/>
          <w:lang w:val="es-CO"/>
          <w:rPrChange w:id="37" w:author="Alix Cecilia Chinchilla Rueda" w:date="2023-10-16T17:45:00Z">
            <w:rPr>
              <w:color w:val="000000"/>
              <w:sz w:val="20"/>
              <w:szCs w:val="20"/>
            </w:rPr>
          </w:rPrChange>
        </w:rPr>
      </w:pPr>
    </w:p>
    <w:p w14:paraId="00000083" w14:textId="70381DB6" w:rsidR="00063CAC" w:rsidRDefault="00000000">
      <w:pPr>
        <w:pBdr>
          <w:top w:val="nil"/>
          <w:left w:val="nil"/>
          <w:bottom w:val="nil"/>
          <w:right w:val="nil"/>
          <w:between w:val="nil"/>
        </w:pBdr>
        <w:jc w:val="center"/>
      </w:pPr>
      <w:sdt>
        <w:sdtPr>
          <w:tag w:val="goog_rdk_2"/>
          <w:id w:val="1590661778"/>
        </w:sdtPr>
        <w:sdtContent/>
      </w:sdt>
    </w:p>
    <w:p w14:paraId="1B8B7D18" w14:textId="0C62570E" w:rsidR="00DC5467" w:rsidRDefault="00DC5467">
      <w:pPr>
        <w:pBdr>
          <w:top w:val="nil"/>
          <w:left w:val="nil"/>
          <w:bottom w:val="nil"/>
          <w:right w:val="nil"/>
          <w:between w:val="nil"/>
        </w:pBdr>
        <w:jc w:val="center"/>
      </w:pPr>
      <w:r>
        <w:rPr>
          <w:noProof/>
          <w:color w:val="000000"/>
          <w:sz w:val="20"/>
          <w:szCs w:val="20"/>
        </w:rPr>
        <mc:AlternateContent>
          <mc:Choice Requires="wps">
            <w:drawing>
              <wp:anchor distT="0" distB="0" distL="114300" distR="114300" simplePos="0" relativeHeight="251664384" behindDoc="0" locked="0" layoutInCell="1" allowOverlap="1" wp14:anchorId="33B25AFA" wp14:editId="4A42FC25">
                <wp:simplePos x="0" y="0"/>
                <wp:positionH relativeFrom="column">
                  <wp:posOffset>819150</wp:posOffset>
                </wp:positionH>
                <wp:positionV relativeFrom="paragraph">
                  <wp:posOffset>47625</wp:posOffset>
                </wp:positionV>
                <wp:extent cx="4076700" cy="495300"/>
                <wp:effectExtent l="57150" t="57150" r="38100" b="57150"/>
                <wp:wrapNone/>
                <wp:docPr id="3010671" name="Rectángulo: esquinas redondeadas 1"/>
                <wp:cNvGraphicFramePr/>
                <a:graphic xmlns:a="http://schemas.openxmlformats.org/drawingml/2006/main">
                  <a:graphicData uri="http://schemas.microsoft.com/office/word/2010/wordprocessingShape">
                    <wps:wsp>
                      <wps:cNvSpPr/>
                      <wps:spPr>
                        <a:xfrm>
                          <a:off x="0" y="0"/>
                          <a:ext cx="4076700" cy="495300"/>
                        </a:xfrm>
                        <a:prstGeom prst="roundRect">
                          <a:avLst/>
                        </a:prstGeom>
                        <a:solidFill>
                          <a:srgbClr val="F79646">
                            <a:lumMod val="75000"/>
                          </a:srgbClr>
                        </a:solidFill>
                        <a:ln w="9525" cap="flat" cmpd="sng" algn="ctr">
                          <a:noFill/>
                          <a:prstDash val="solid"/>
                        </a:ln>
                        <a:effectLst/>
                        <a:scene3d>
                          <a:camera prst="orthographicFront">
                            <a:rot lat="0" lon="0" rev="0"/>
                          </a:camera>
                          <a:lightRig rig="contrasting" dir="t">
                            <a:rot lat="0" lon="0" rev="7800000"/>
                          </a:lightRig>
                        </a:scene3d>
                        <a:sp3d>
                          <a:bevelT w="139700" h="139700"/>
                        </a:sp3d>
                      </wps:spPr>
                      <wps:txbx>
                        <w:txbxContent>
                          <w:p w14:paraId="0F2F3FED" w14:textId="77777777" w:rsidR="00DC5467" w:rsidRPr="00DC5467" w:rsidRDefault="00DC5467" w:rsidP="00DC5467">
                            <w:pPr>
                              <w:pBdr>
                                <w:top w:val="nil"/>
                                <w:left w:val="nil"/>
                                <w:bottom w:val="nil"/>
                                <w:right w:val="nil"/>
                                <w:between w:val="nil"/>
                              </w:pBdr>
                              <w:jc w:val="center"/>
                              <w:rPr>
                                <w:color w:val="FFFFFF" w:themeColor="background1"/>
                              </w:rPr>
                            </w:pPr>
                            <w:r w:rsidRPr="00DC5467">
                              <w:rPr>
                                <w:color w:val="FFFFFF" w:themeColor="background1"/>
                              </w:rPr>
                              <w:t>CF05_1.2_Planificacion_necesidades_y_contexto_organizacional_formato_4_video_DI_2023</w:t>
                            </w:r>
                          </w:p>
                          <w:p w14:paraId="716009BC" w14:textId="3C2F30D6" w:rsidR="00DC5467" w:rsidRDefault="00DC5467" w:rsidP="00DC54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B25AFA" id="_x0000_s1027" style="position:absolute;left:0;text-align:left;margin-left:64.5pt;margin-top:3.75pt;width:321pt;height:39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" fillcolor="#e46c0a" stroked="f">
                <v:textbox>
                  <w:txbxContent>
                    <w:p w14:paraId="0F2F3FED" w14:textId="77777777" w:rsidR="00DC5467" w:rsidRPr="00DC5467" w:rsidRDefault="00DC5467" w:rsidP="00DC5467">
                      <w:pPr>
                        <w:pBdr>
                          <w:top w:val="nil"/>
                          <w:left w:val="nil"/>
                          <w:bottom w:val="nil"/>
                          <w:right w:val="nil"/>
                          <w:between w:val="nil"/>
                        </w:pBdr>
                        <w:jc w:val="center"/>
                        <w:rPr>
                          <w:color w:val="FFFFFF" w:themeColor="background1"/>
                        </w:rPr>
                      </w:pPr>
                      <w:r w:rsidRPr="00DC5467">
                        <w:rPr>
                          <w:color w:val="FFFFFF" w:themeColor="background1"/>
                        </w:rPr>
                        <w:t>CF05_1.2_Planificacion_necesidades_y_contexto_organizacional_formato_4_video_DI_2023</w:t>
                      </w:r>
                    </w:p>
                    <w:p w14:paraId="716009BC" w14:textId="3C2F30D6" w:rsidR="00DC5467" w:rsidRDefault="00DC5467" w:rsidP="00DC5467">
                      <w:pPr>
                        <w:jc w:val="center"/>
                      </w:pPr>
                    </w:p>
                  </w:txbxContent>
                </v:textbox>
              </v:roundrect>
            </w:pict>
          </mc:Fallback>
        </mc:AlternateContent>
      </w:r>
    </w:p>
    <w:p w14:paraId="07E2DCF9" w14:textId="77777777" w:rsidR="00DC5467" w:rsidRDefault="00DC5467">
      <w:pPr>
        <w:pBdr>
          <w:top w:val="nil"/>
          <w:left w:val="nil"/>
          <w:bottom w:val="nil"/>
          <w:right w:val="nil"/>
          <w:between w:val="nil"/>
        </w:pBdr>
        <w:jc w:val="center"/>
      </w:pPr>
    </w:p>
    <w:p w14:paraId="00000085" w14:textId="04B39D7F" w:rsidR="00063CAC" w:rsidRDefault="00063CAC">
      <w:pPr>
        <w:pBdr>
          <w:top w:val="nil"/>
          <w:left w:val="nil"/>
          <w:bottom w:val="nil"/>
          <w:right w:val="nil"/>
          <w:between w:val="nil"/>
        </w:pBdr>
        <w:jc w:val="both"/>
        <w:rPr>
          <w:ins w:id="38" w:author="Alix Cecilia Chinchilla Rueda" w:date="2023-10-16T17:46:00Z"/>
          <w:color w:val="000000"/>
          <w:sz w:val="20"/>
          <w:szCs w:val="20"/>
        </w:rPr>
      </w:pPr>
    </w:p>
    <w:p w14:paraId="79ADCC40" w14:textId="77777777" w:rsidR="00A5225B" w:rsidRDefault="00A5225B">
      <w:pPr>
        <w:pBdr>
          <w:top w:val="nil"/>
          <w:left w:val="nil"/>
          <w:bottom w:val="nil"/>
          <w:right w:val="nil"/>
          <w:between w:val="nil"/>
        </w:pBdr>
        <w:jc w:val="both"/>
        <w:rPr>
          <w:color w:val="000000"/>
          <w:sz w:val="20"/>
          <w:szCs w:val="20"/>
        </w:rPr>
      </w:pPr>
    </w:p>
    <w:p w14:paraId="00000086" w14:textId="18DC1668" w:rsidR="00063CAC" w:rsidRPr="005D6B7B" w:rsidRDefault="004B155E" w:rsidP="005D6B7B">
      <w:pPr>
        <w:pStyle w:val="Prrafodelista"/>
        <w:numPr>
          <w:ilvl w:val="0"/>
          <w:numId w:val="1"/>
        </w:numPr>
        <w:pBdr>
          <w:top w:val="nil"/>
          <w:left w:val="nil"/>
          <w:bottom w:val="nil"/>
          <w:right w:val="nil"/>
          <w:between w:val="nil"/>
        </w:pBdr>
        <w:rPr>
          <w:b/>
          <w:color w:val="000000"/>
          <w:sz w:val="20"/>
          <w:szCs w:val="20"/>
        </w:rPr>
      </w:pPr>
      <w:r w:rsidRPr="005D6B7B">
        <w:rPr>
          <w:b/>
          <w:color w:val="000000"/>
          <w:sz w:val="20"/>
          <w:szCs w:val="20"/>
        </w:rPr>
        <w:t>Entrenamiento y concienciación en ciberseguridad</w:t>
      </w:r>
    </w:p>
    <w:p w14:paraId="70F24208" w14:textId="77777777" w:rsidR="005D6B7B" w:rsidRDefault="005D6B7B" w:rsidP="005D6B7B">
      <w:pPr>
        <w:pBdr>
          <w:top w:val="nil"/>
          <w:left w:val="nil"/>
          <w:bottom w:val="nil"/>
          <w:right w:val="nil"/>
          <w:between w:val="nil"/>
        </w:pBdr>
        <w:rPr>
          <w:b/>
          <w:color w:val="000000"/>
          <w:sz w:val="20"/>
          <w:szCs w:val="20"/>
        </w:rPr>
      </w:pPr>
    </w:p>
    <w:p w14:paraId="3804C27A" w14:textId="2E845000" w:rsidR="005D6B7B" w:rsidRDefault="005D6B7B" w:rsidP="005D6B7B">
      <w:pPr>
        <w:pBdr>
          <w:top w:val="nil"/>
          <w:left w:val="nil"/>
          <w:bottom w:val="nil"/>
          <w:right w:val="nil"/>
          <w:between w:val="nil"/>
        </w:pBdr>
        <w:jc w:val="both"/>
        <w:rPr>
          <w:color w:val="000000"/>
          <w:sz w:val="20"/>
          <w:szCs w:val="20"/>
        </w:rPr>
      </w:pPr>
      <w:r>
        <w:rPr>
          <w:color w:val="000000"/>
          <w:sz w:val="20"/>
          <w:szCs w:val="20"/>
        </w:rPr>
        <w:t xml:space="preserve">La ciberseguridad se define como la capacidad </w:t>
      </w:r>
      <w:del w:id="39" w:author="Alix Cecilia Chinchilla Rueda" w:date="2023-10-16T17:46:00Z">
        <w:r w:rsidDel="00A5225B">
          <w:rPr>
            <w:color w:val="000000"/>
            <w:sz w:val="20"/>
            <w:szCs w:val="20"/>
          </w:rPr>
          <w:delText xml:space="preserve">para </w:delText>
        </w:r>
      </w:del>
      <w:ins w:id="40" w:author="Alix Cecilia Chinchilla Rueda" w:date="2023-10-16T17:46:00Z">
        <w:r w:rsidR="00A5225B">
          <w:rPr>
            <w:color w:val="000000"/>
            <w:sz w:val="20"/>
            <w:szCs w:val="20"/>
          </w:rPr>
          <w:t>de</w:t>
        </w:r>
        <w:r w:rsidR="00A5225B">
          <w:rPr>
            <w:color w:val="000000"/>
            <w:sz w:val="20"/>
            <w:szCs w:val="20"/>
          </w:rPr>
          <w:t xml:space="preserve"> </w:t>
        </w:r>
      </w:ins>
      <w:r>
        <w:rPr>
          <w:color w:val="000000"/>
          <w:sz w:val="20"/>
          <w:szCs w:val="20"/>
        </w:rPr>
        <w:t xml:space="preserve">minimizar el nivel de riesgo al que están expuestos los sistemas informáticos y sus usuarios, ante amenazas de naturaleza cibernética o digital. </w:t>
      </w:r>
    </w:p>
    <w:p w14:paraId="718385A8" w14:textId="77777777" w:rsidR="005D6B7B" w:rsidRDefault="005D6B7B" w:rsidP="005D6B7B">
      <w:pPr>
        <w:pBdr>
          <w:top w:val="nil"/>
          <w:left w:val="nil"/>
          <w:bottom w:val="nil"/>
          <w:right w:val="nil"/>
          <w:between w:val="nil"/>
        </w:pBdr>
        <w:rPr>
          <w:b/>
          <w:color w:val="000000"/>
          <w:sz w:val="20"/>
          <w:szCs w:val="20"/>
        </w:rPr>
      </w:pPr>
    </w:p>
    <w:p w14:paraId="1461D4CA" w14:textId="77777777" w:rsidR="005D6B7B" w:rsidRDefault="005D6B7B" w:rsidP="005D6B7B">
      <w:pPr>
        <w:pBdr>
          <w:top w:val="nil"/>
          <w:left w:val="nil"/>
          <w:bottom w:val="nil"/>
          <w:right w:val="nil"/>
          <w:between w:val="nil"/>
        </w:pBdr>
        <w:rPr>
          <w:b/>
          <w:color w:val="000000"/>
          <w:sz w:val="20"/>
          <w:szCs w:val="20"/>
        </w:rPr>
      </w:pPr>
    </w:p>
    <w:p w14:paraId="739894D6" w14:textId="3ED27EC9" w:rsidR="005D6B7B" w:rsidRDefault="005D6B7B" w:rsidP="005D6B7B">
      <w:pPr>
        <w:pBdr>
          <w:top w:val="nil"/>
          <w:left w:val="nil"/>
          <w:bottom w:val="nil"/>
          <w:right w:val="nil"/>
          <w:between w:val="nil"/>
        </w:pBdr>
        <w:rPr>
          <w:b/>
          <w:color w:val="000000"/>
          <w:sz w:val="20"/>
          <w:szCs w:val="20"/>
        </w:rPr>
      </w:pPr>
      <w:commentRangeStart w:id="41"/>
      <w:r w:rsidRPr="005D6B7B">
        <w:rPr>
          <w:b/>
          <w:noProof/>
          <w:color w:val="000000"/>
          <w:sz w:val="20"/>
          <w:szCs w:val="20"/>
        </w:rPr>
        <w:drawing>
          <wp:inline distT="0" distB="0" distL="0" distR="0" wp14:anchorId="2C56C800" wp14:editId="5C290D4A">
            <wp:extent cx="4181475" cy="2802175"/>
            <wp:effectExtent l="0" t="0" r="0" b="0"/>
            <wp:docPr id="1204767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7585" name=""/>
                    <pic:cNvPicPr/>
                  </pic:nvPicPr>
                  <pic:blipFill>
                    <a:blip r:embed="rId21"/>
                    <a:stretch>
                      <a:fillRect/>
                    </a:stretch>
                  </pic:blipFill>
                  <pic:spPr>
                    <a:xfrm>
                      <a:off x="0" y="0"/>
                      <a:ext cx="4187566" cy="2806257"/>
                    </a:xfrm>
                    <a:prstGeom prst="rect">
                      <a:avLst/>
                    </a:prstGeom>
                  </pic:spPr>
                </pic:pic>
              </a:graphicData>
            </a:graphic>
          </wp:inline>
        </w:drawing>
      </w:r>
      <w:commentRangeEnd w:id="41"/>
      <w:r>
        <w:rPr>
          <w:rStyle w:val="Refdecomentario"/>
        </w:rPr>
        <w:commentReference w:id="41"/>
      </w:r>
    </w:p>
    <w:p w14:paraId="424EE5B0" w14:textId="77777777" w:rsidR="005D6B7B" w:rsidRPr="005D6B7B" w:rsidRDefault="005D6B7B" w:rsidP="005D6B7B">
      <w:pPr>
        <w:pBdr>
          <w:top w:val="nil"/>
          <w:left w:val="nil"/>
          <w:bottom w:val="nil"/>
          <w:right w:val="nil"/>
          <w:between w:val="nil"/>
        </w:pBdr>
        <w:rPr>
          <w:b/>
          <w:color w:val="000000"/>
          <w:sz w:val="20"/>
          <w:szCs w:val="20"/>
        </w:rPr>
      </w:pPr>
    </w:p>
    <w:p w14:paraId="0000008B" w14:textId="51CC1DE9" w:rsidR="00063CAC" w:rsidRDefault="004B155E" w:rsidP="005D6B7B">
      <w:pPr>
        <w:pBdr>
          <w:top w:val="nil"/>
          <w:left w:val="nil"/>
          <w:bottom w:val="nil"/>
          <w:right w:val="nil"/>
          <w:between w:val="nil"/>
        </w:pBdr>
        <w:rPr>
          <w:color w:val="000000"/>
          <w:sz w:val="20"/>
          <w:szCs w:val="20"/>
        </w:rPr>
      </w:pPr>
      <w:r>
        <w:t xml:space="preserve">     </w:t>
      </w:r>
      <w:sdt>
        <w:sdtPr>
          <w:tag w:val="goog_rdk_3"/>
          <w:id w:val="1958593010"/>
        </w:sdtPr>
        <w:sdtContent/>
      </w:sdt>
    </w:p>
    <w:p w14:paraId="0000008C" w14:textId="666A7914" w:rsidR="00063CAC" w:rsidRDefault="004B155E">
      <w:pPr>
        <w:pBdr>
          <w:top w:val="nil"/>
          <w:left w:val="nil"/>
          <w:bottom w:val="nil"/>
          <w:right w:val="nil"/>
          <w:between w:val="nil"/>
        </w:pBdr>
        <w:jc w:val="both"/>
        <w:rPr>
          <w:color w:val="000000"/>
          <w:sz w:val="20"/>
          <w:szCs w:val="20"/>
        </w:rPr>
      </w:pPr>
      <w:r>
        <w:rPr>
          <w:color w:val="000000"/>
          <w:sz w:val="20"/>
          <w:szCs w:val="20"/>
        </w:rPr>
        <w:t>Algunos elementos fundantes del entrenamiento y la concienciación en ciberseguridad, que se deben tener presente</w:t>
      </w:r>
      <w:r w:rsidR="001639DB">
        <w:rPr>
          <w:color w:val="000000"/>
          <w:sz w:val="20"/>
          <w:szCs w:val="20"/>
        </w:rPr>
        <w:t>s</w:t>
      </w:r>
      <w:r>
        <w:rPr>
          <w:color w:val="000000"/>
          <w:sz w:val="20"/>
          <w:szCs w:val="20"/>
        </w:rPr>
        <w:t xml:space="preserve"> son:</w:t>
      </w:r>
    </w:p>
    <w:p w14:paraId="045C54CA" w14:textId="77777777" w:rsidR="005D6B7B" w:rsidRDefault="005D6B7B">
      <w:pPr>
        <w:pBdr>
          <w:top w:val="nil"/>
          <w:left w:val="nil"/>
          <w:bottom w:val="nil"/>
          <w:right w:val="nil"/>
          <w:between w:val="nil"/>
        </w:pBdr>
        <w:jc w:val="both"/>
        <w:rPr>
          <w:color w:val="000000"/>
          <w:sz w:val="20"/>
          <w:szCs w:val="20"/>
        </w:rPr>
      </w:pPr>
    </w:p>
    <w:p w14:paraId="00000096" w14:textId="5D25E0BC" w:rsidR="00063CAC" w:rsidRDefault="005D6B7B">
      <w:pPr>
        <w:pBdr>
          <w:top w:val="nil"/>
          <w:left w:val="nil"/>
          <w:bottom w:val="nil"/>
          <w:right w:val="nil"/>
          <w:between w:val="nil"/>
        </w:pBdr>
        <w:jc w:val="both"/>
        <w:rPr>
          <w:color w:val="000000"/>
          <w:sz w:val="20"/>
          <w:szCs w:val="20"/>
        </w:rPr>
      </w:pPr>
      <w:r>
        <w:rPr>
          <w:noProof/>
          <w:color w:val="000000"/>
          <w:sz w:val="20"/>
          <w:szCs w:val="20"/>
        </w:rPr>
        <w:lastRenderedPageBreak/>
        <w:drawing>
          <wp:inline distT="0" distB="0" distL="0" distR="0" wp14:anchorId="6B10B047" wp14:editId="286945F8">
            <wp:extent cx="5029200" cy="2743200"/>
            <wp:effectExtent l="38100" t="0" r="19050" b="0"/>
            <wp:docPr id="175200112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0000097" w14:textId="77777777" w:rsidR="00063CAC" w:rsidRDefault="00063CAC">
      <w:pPr>
        <w:pBdr>
          <w:top w:val="nil"/>
          <w:left w:val="nil"/>
          <w:bottom w:val="nil"/>
          <w:right w:val="nil"/>
          <w:between w:val="nil"/>
        </w:pBdr>
        <w:rPr>
          <w:color w:val="000000"/>
          <w:sz w:val="20"/>
          <w:szCs w:val="20"/>
        </w:rPr>
      </w:pPr>
    </w:p>
    <w:p w14:paraId="35280FDB" w14:textId="77777777" w:rsidR="00EC01BF" w:rsidRDefault="00EC01BF">
      <w:pPr>
        <w:pBdr>
          <w:top w:val="nil"/>
          <w:left w:val="nil"/>
          <w:bottom w:val="nil"/>
          <w:right w:val="nil"/>
          <w:between w:val="nil"/>
        </w:pBdr>
        <w:rPr>
          <w:color w:val="000000"/>
          <w:sz w:val="20"/>
          <w:szCs w:val="20"/>
        </w:rPr>
      </w:pPr>
    </w:p>
    <w:p w14:paraId="3E85AFCD" w14:textId="77777777" w:rsidR="00EC01BF" w:rsidRDefault="00EC01BF">
      <w:pPr>
        <w:pBdr>
          <w:top w:val="nil"/>
          <w:left w:val="nil"/>
          <w:bottom w:val="nil"/>
          <w:right w:val="nil"/>
          <w:between w:val="nil"/>
        </w:pBdr>
        <w:rPr>
          <w:color w:val="000000"/>
          <w:sz w:val="20"/>
          <w:szCs w:val="20"/>
        </w:rPr>
      </w:pPr>
    </w:p>
    <w:p w14:paraId="00000098" w14:textId="77777777" w:rsidR="00063CAC" w:rsidRDefault="004B155E">
      <w:pPr>
        <w:pBdr>
          <w:top w:val="nil"/>
          <w:left w:val="nil"/>
          <w:bottom w:val="nil"/>
          <w:right w:val="nil"/>
          <w:between w:val="nil"/>
        </w:pBdr>
        <w:rPr>
          <w:b/>
          <w:color w:val="000000"/>
          <w:sz w:val="20"/>
          <w:szCs w:val="20"/>
        </w:rPr>
      </w:pPr>
      <w:r>
        <w:rPr>
          <w:b/>
          <w:color w:val="000000"/>
          <w:sz w:val="20"/>
          <w:szCs w:val="20"/>
        </w:rPr>
        <w:t>2.1. Fundamentos del entrenamiento en ciberseguridad</w:t>
      </w:r>
    </w:p>
    <w:p w14:paraId="00000099" w14:textId="77777777" w:rsidR="00063CAC" w:rsidRDefault="00063CAC">
      <w:pPr>
        <w:pBdr>
          <w:top w:val="nil"/>
          <w:left w:val="nil"/>
          <w:bottom w:val="nil"/>
          <w:right w:val="nil"/>
          <w:between w:val="nil"/>
        </w:pBdr>
        <w:rPr>
          <w:color w:val="000000"/>
          <w:sz w:val="20"/>
          <w:szCs w:val="20"/>
        </w:rPr>
      </w:pPr>
    </w:p>
    <w:p w14:paraId="0000009A" w14:textId="77777777" w:rsidR="00063CAC" w:rsidRDefault="004B155E">
      <w:pPr>
        <w:pBdr>
          <w:top w:val="nil"/>
          <w:left w:val="nil"/>
          <w:bottom w:val="nil"/>
          <w:right w:val="nil"/>
          <w:between w:val="nil"/>
        </w:pBdr>
        <w:jc w:val="both"/>
        <w:rPr>
          <w:color w:val="000000"/>
          <w:sz w:val="20"/>
          <w:szCs w:val="20"/>
        </w:rPr>
      </w:pPr>
      <w:r>
        <w:rPr>
          <w:color w:val="000000"/>
          <w:sz w:val="20"/>
          <w:szCs w:val="20"/>
        </w:rPr>
        <w:t>Realizar el entrenamiento y los procesos de formación permanente con el personal de la organización, en busca de la mejora continua de la ciberseguridad, vincula la comprensión de algunos conceptos orientadores y regentes, con esto claro como soporte inicial, se garantiza un buen comienzo de procesos de concienciación.</w:t>
      </w:r>
    </w:p>
    <w:p w14:paraId="4C4679C9" w14:textId="77777777" w:rsidR="00EC01BF" w:rsidRDefault="00EC01BF">
      <w:pPr>
        <w:pBdr>
          <w:top w:val="nil"/>
          <w:left w:val="nil"/>
          <w:bottom w:val="nil"/>
          <w:right w:val="nil"/>
          <w:between w:val="nil"/>
        </w:pBdr>
        <w:jc w:val="both"/>
        <w:rPr>
          <w:color w:val="000000"/>
          <w:sz w:val="20"/>
          <w:szCs w:val="20"/>
        </w:rPr>
      </w:pPr>
    </w:p>
    <w:p w14:paraId="0C88DF7E" w14:textId="77777777" w:rsidR="00EC01BF" w:rsidRDefault="00EC01BF">
      <w:pPr>
        <w:pBdr>
          <w:top w:val="nil"/>
          <w:left w:val="nil"/>
          <w:bottom w:val="nil"/>
          <w:right w:val="nil"/>
          <w:between w:val="nil"/>
        </w:pBdr>
        <w:jc w:val="both"/>
        <w:rPr>
          <w:color w:val="000000"/>
          <w:sz w:val="20"/>
          <w:szCs w:val="20"/>
        </w:rPr>
      </w:pPr>
    </w:p>
    <w:p w14:paraId="6D2345C3" w14:textId="5C0D7990" w:rsidR="00EC01BF" w:rsidRDefault="00EC01BF">
      <w:pPr>
        <w:pBdr>
          <w:top w:val="nil"/>
          <w:left w:val="nil"/>
          <w:bottom w:val="nil"/>
          <w:right w:val="nil"/>
          <w:between w:val="nil"/>
        </w:pBdr>
        <w:jc w:val="both"/>
        <w:rPr>
          <w:color w:val="000000"/>
          <w:sz w:val="20"/>
          <w:szCs w:val="20"/>
        </w:rPr>
      </w:pPr>
      <w:commentRangeStart w:id="42"/>
      <w:r w:rsidRPr="00EC01BF">
        <w:rPr>
          <w:noProof/>
          <w:color w:val="000000"/>
          <w:sz w:val="20"/>
          <w:szCs w:val="20"/>
        </w:rPr>
        <w:drawing>
          <wp:inline distT="0" distB="0" distL="0" distR="0" wp14:anchorId="0BFD730A" wp14:editId="39547BB5">
            <wp:extent cx="4705350" cy="2973117"/>
            <wp:effectExtent l="0" t="0" r="0" b="0"/>
            <wp:docPr id="40585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993" name=""/>
                    <pic:cNvPicPr/>
                  </pic:nvPicPr>
                  <pic:blipFill>
                    <a:blip r:embed="rId27"/>
                    <a:stretch>
                      <a:fillRect/>
                    </a:stretch>
                  </pic:blipFill>
                  <pic:spPr>
                    <a:xfrm>
                      <a:off x="0" y="0"/>
                      <a:ext cx="4707392" cy="2974407"/>
                    </a:xfrm>
                    <a:prstGeom prst="rect">
                      <a:avLst/>
                    </a:prstGeom>
                  </pic:spPr>
                </pic:pic>
              </a:graphicData>
            </a:graphic>
          </wp:inline>
        </w:drawing>
      </w:r>
      <w:commentRangeEnd w:id="42"/>
      <w:r>
        <w:rPr>
          <w:rStyle w:val="Refdecomentario"/>
        </w:rPr>
        <w:commentReference w:id="42"/>
      </w:r>
    </w:p>
    <w:p w14:paraId="7035FF81" w14:textId="77777777" w:rsidR="00EC01BF" w:rsidRDefault="00EC01BF">
      <w:pPr>
        <w:pBdr>
          <w:top w:val="nil"/>
          <w:left w:val="nil"/>
          <w:bottom w:val="nil"/>
          <w:right w:val="nil"/>
          <w:between w:val="nil"/>
        </w:pBdr>
        <w:jc w:val="both"/>
        <w:rPr>
          <w:color w:val="000000"/>
          <w:sz w:val="20"/>
          <w:szCs w:val="20"/>
        </w:rPr>
      </w:pPr>
    </w:p>
    <w:p w14:paraId="1A7FDBBE" w14:textId="77777777" w:rsidR="00A5225B" w:rsidRDefault="00994955" w:rsidP="00A5225B">
      <w:pPr>
        <w:shd w:val="clear" w:color="auto" w:fill="FFFFFF"/>
        <w:spacing w:before="100" w:beforeAutospacing="1" w:after="150" w:line="240" w:lineRule="auto"/>
        <w:rPr>
          <w:ins w:id="43" w:author="Alix Cecilia Chinchilla Rueda" w:date="2023-10-16T17:53:00Z"/>
          <w:color w:val="000000" w:themeColor="text1"/>
          <w:sz w:val="20"/>
          <w:szCs w:val="20"/>
        </w:rPr>
      </w:pPr>
      <w:del w:id="44" w:author="Alix Cecilia Chinchilla Rueda" w:date="2023-10-16T17:53:00Z">
        <w:r w:rsidRPr="00994955" w:rsidDel="00A5225B">
          <w:rPr>
            <w:color w:val="000000" w:themeColor="text1"/>
            <w:sz w:val="20"/>
            <w:szCs w:val="20"/>
          </w:rPr>
          <w:lastRenderedPageBreak/>
          <w:delText>En el siguiente recurso, se exploran los conceptos esenciales que dan forma al proceso de entrenamiento y concienciación en ciberseguridad. Se recomienda estudiarlos detenidamente y tomar notas en su libreta personal. ¡Adelante!</w:delText>
        </w:r>
      </w:del>
    </w:p>
    <w:p w14:paraId="0A71E111" w14:textId="48302052" w:rsidR="00A5225B" w:rsidRPr="00A5225B" w:rsidRDefault="00A5225B" w:rsidP="00A5225B">
      <w:pPr>
        <w:shd w:val="clear" w:color="auto" w:fill="FFFFFF"/>
        <w:spacing w:before="100" w:beforeAutospacing="1" w:after="150" w:line="240" w:lineRule="auto"/>
        <w:rPr>
          <w:ins w:id="45" w:author="Alix Cecilia Chinchilla Rueda" w:date="2023-10-16T17:52:00Z"/>
          <w:rFonts w:eastAsia="Times New Roman"/>
          <w:color w:val="1F1F1F"/>
          <w:sz w:val="24"/>
          <w:szCs w:val="24"/>
          <w:lang w:val="es-CO"/>
        </w:rPr>
        <w:pPrChange w:id="46" w:author="Alix Cecilia Chinchilla Rueda" w:date="2023-10-16T17:52:00Z">
          <w:pPr>
            <w:numPr>
              <w:numId w:val="6"/>
            </w:numPr>
            <w:shd w:val="clear" w:color="auto" w:fill="FFFFFF"/>
            <w:tabs>
              <w:tab w:val="num" w:pos="720"/>
            </w:tabs>
            <w:spacing w:before="100" w:beforeAutospacing="1" w:after="150" w:line="240" w:lineRule="auto"/>
            <w:ind w:left="720" w:hanging="360"/>
          </w:pPr>
        </w:pPrChange>
      </w:pPr>
      <w:ins w:id="47" w:author="Alix Cecilia Chinchilla Rueda" w:date="2023-10-16T17:52:00Z">
        <w:r>
          <w:rPr>
            <w:rFonts w:eastAsia="Times New Roman"/>
            <w:color w:val="1F1F1F"/>
            <w:sz w:val="24"/>
            <w:szCs w:val="24"/>
            <w:lang w:val="es-CO"/>
          </w:rPr>
          <w:t xml:space="preserve">A continuación se presenta información como </w:t>
        </w:r>
        <w:r w:rsidRPr="00A5225B">
          <w:rPr>
            <w:rFonts w:eastAsia="Times New Roman"/>
            <w:color w:val="1F1F1F"/>
            <w:sz w:val="24"/>
            <w:szCs w:val="24"/>
            <w:lang w:val="es-CO"/>
          </w:rPr>
          <w:t xml:space="preserve"> un excelente punto de partida para aprender sobre los conceptos esenciales del entrenamiento y la concienciación en ciberseguridad. Tómese el tiempo para leer detenidamente y tomar notas para que pueda mejorar su comprensión de este importante tema.</w:t>
        </w:r>
      </w:ins>
    </w:p>
    <w:p w14:paraId="34F99A83" w14:textId="77777777" w:rsidR="00A5225B" w:rsidRPr="00A5225B" w:rsidRDefault="00A5225B" w:rsidP="00EC01BF">
      <w:pPr>
        <w:pBdr>
          <w:top w:val="nil"/>
          <w:left w:val="nil"/>
          <w:bottom w:val="nil"/>
          <w:right w:val="nil"/>
          <w:between w:val="nil"/>
        </w:pBdr>
        <w:rPr>
          <w:color w:val="000000" w:themeColor="text1"/>
          <w:sz w:val="20"/>
          <w:szCs w:val="20"/>
          <w:lang w:val="es-CO"/>
          <w:rPrChange w:id="48" w:author="Alix Cecilia Chinchilla Rueda" w:date="2023-10-16T17:52:00Z">
            <w:rPr>
              <w:color w:val="000000" w:themeColor="text1"/>
              <w:sz w:val="20"/>
              <w:szCs w:val="20"/>
            </w:rPr>
          </w:rPrChange>
        </w:rPr>
      </w:pPr>
    </w:p>
    <w:p w14:paraId="0BBE153A" w14:textId="722F004B" w:rsidR="00710247" w:rsidRDefault="00710247" w:rsidP="00EC01BF">
      <w:pPr>
        <w:pBdr>
          <w:top w:val="nil"/>
          <w:left w:val="nil"/>
          <w:bottom w:val="nil"/>
          <w:right w:val="nil"/>
          <w:between w:val="nil"/>
        </w:pBdr>
        <w:rPr>
          <w:color w:val="000000" w:themeColor="text1"/>
          <w:sz w:val="20"/>
          <w:szCs w:val="20"/>
        </w:rPr>
      </w:pPr>
      <w:r>
        <w:rPr>
          <w:noProof/>
          <w:color w:val="000000"/>
          <w:sz w:val="20"/>
          <w:szCs w:val="20"/>
        </w:rPr>
        <mc:AlternateContent>
          <mc:Choice Requires="wps">
            <w:drawing>
              <wp:anchor distT="0" distB="0" distL="114300" distR="114300" simplePos="0" relativeHeight="251666432" behindDoc="0" locked="0" layoutInCell="1" allowOverlap="1" wp14:anchorId="0C1591C5" wp14:editId="2BA78265">
                <wp:simplePos x="0" y="0"/>
                <wp:positionH relativeFrom="column">
                  <wp:posOffset>762000</wp:posOffset>
                </wp:positionH>
                <wp:positionV relativeFrom="paragraph">
                  <wp:posOffset>126365</wp:posOffset>
                </wp:positionV>
                <wp:extent cx="4076700" cy="495300"/>
                <wp:effectExtent l="57150" t="57150" r="38100" b="57150"/>
                <wp:wrapNone/>
                <wp:docPr id="149367484" name="Rectángulo: esquinas redondeadas 1"/>
                <wp:cNvGraphicFramePr/>
                <a:graphic xmlns:a="http://schemas.openxmlformats.org/drawingml/2006/main">
                  <a:graphicData uri="http://schemas.microsoft.com/office/word/2010/wordprocessingShape">
                    <wps:wsp>
                      <wps:cNvSpPr/>
                      <wps:spPr>
                        <a:xfrm>
                          <a:off x="0" y="0"/>
                          <a:ext cx="4076700" cy="495300"/>
                        </a:xfrm>
                        <a:prstGeom prst="roundRect">
                          <a:avLst/>
                        </a:prstGeom>
                        <a:solidFill>
                          <a:srgbClr val="F79646">
                            <a:lumMod val="75000"/>
                          </a:srgbClr>
                        </a:solidFill>
                        <a:ln w="9525" cap="flat" cmpd="sng" algn="ctr">
                          <a:noFill/>
                          <a:prstDash val="solid"/>
                        </a:ln>
                        <a:effectLst/>
                        <a:scene3d>
                          <a:camera prst="orthographicFront">
                            <a:rot lat="0" lon="0" rev="0"/>
                          </a:camera>
                          <a:lightRig rig="contrasting" dir="t">
                            <a:rot lat="0" lon="0" rev="7800000"/>
                          </a:lightRig>
                        </a:scene3d>
                        <a:sp3d>
                          <a:bevelT w="139700" h="139700"/>
                        </a:sp3d>
                      </wps:spPr>
                      <wps:txbx>
                        <w:txbxContent>
                          <w:p w14:paraId="5CE4E43F" w14:textId="77777777" w:rsidR="004E0CBD" w:rsidRPr="004E0CBD" w:rsidRDefault="004E0CBD" w:rsidP="004E0CBD">
                            <w:pPr>
                              <w:pBdr>
                                <w:top w:val="nil"/>
                                <w:left w:val="nil"/>
                                <w:bottom w:val="nil"/>
                                <w:right w:val="nil"/>
                                <w:between w:val="nil"/>
                              </w:pBdr>
                              <w:jc w:val="center"/>
                              <w:rPr>
                                <w:color w:val="FFFFFF" w:themeColor="background1"/>
                                <w:sz w:val="20"/>
                                <w:szCs w:val="20"/>
                              </w:rPr>
                            </w:pPr>
                            <w:r w:rsidRPr="004E0CBD">
                              <w:rPr>
                                <w:color w:val="FFFFFF" w:themeColor="background1"/>
                                <w:sz w:val="20"/>
                                <w:szCs w:val="20"/>
                              </w:rPr>
                              <w:t>CF05_2.1_FundamentosDelEntrenamientoCiberseguridad_formato_9_acordeon_DI_2023</w:t>
                            </w:r>
                          </w:p>
                          <w:p w14:paraId="4FA41D8F" w14:textId="77777777" w:rsidR="00710247" w:rsidRDefault="00710247" w:rsidP="007102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1591C5" id="_x0000_s1028" style="position:absolute;margin-left:60pt;margin-top:9.95pt;width:321pt;height:39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" fillcolor="#e46c0a" stroked="f">
                <v:textbox>
                  <w:txbxContent>
                    <w:p w14:paraId="5CE4E43F" w14:textId="77777777" w:rsidR="004E0CBD" w:rsidRPr="004E0CBD" w:rsidRDefault="004E0CBD" w:rsidP="004E0CBD">
                      <w:pPr>
                        <w:pBdr>
                          <w:top w:val="nil"/>
                          <w:left w:val="nil"/>
                          <w:bottom w:val="nil"/>
                          <w:right w:val="nil"/>
                          <w:between w:val="nil"/>
                        </w:pBdr>
                        <w:jc w:val="center"/>
                        <w:rPr>
                          <w:color w:val="FFFFFF" w:themeColor="background1"/>
                          <w:sz w:val="20"/>
                          <w:szCs w:val="20"/>
                        </w:rPr>
                      </w:pPr>
                      <w:r w:rsidRPr="004E0CBD">
                        <w:rPr>
                          <w:color w:val="FFFFFF" w:themeColor="background1"/>
                          <w:sz w:val="20"/>
                          <w:szCs w:val="20"/>
                        </w:rPr>
                        <w:t>CF05_2.1_FundamentosDelEntrenamientoCiberseguridad_formato_9_acordeon_DI_2023</w:t>
                      </w:r>
                    </w:p>
                    <w:p w14:paraId="4FA41D8F" w14:textId="77777777" w:rsidR="00710247" w:rsidRDefault="00710247" w:rsidP="00710247">
                      <w:pPr>
                        <w:jc w:val="center"/>
                      </w:pPr>
                    </w:p>
                  </w:txbxContent>
                </v:textbox>
              </v:roundrect>
            </w:pict>
          </mc:Fallback>
        </mc:AlternateContent>
      </w:r>
    </w:p>
    <w:p w14:paraId="69BEC7EE" w14:textId="30A034E0" w:rsidR="00710247" w:rsidRDefault="00710247" w:rsidP="00EC01BF">
      <w:pPr>
        <w:pBdr>
          <w:top w:val="nil"/>
          <w:left w:val="nil"/>
          <w:bottom w:val="nil"/>
          <w:right w:val="nil"/>
          <w:between w:val="nil"/>
        </w:pBdr>
        <w:rPr>
          <w:color w:val="000000" w:themeColor="text1"/>
          <w:sz w:val="20"/>
          <w:szCs w:val="20"/>
        </w:rPr>
      </w:pPr>
    </w:p>
    <w:p w14:paraId="0C4F9D3F" w14:textId="0B12FADF" w:rsidR="00710247" w:rsidRDefault="00710247" w:rsidP="00EC01BF">
      <w:pPr>
        <w:pBdr>
          <w:top w:val="nil"/>
          <w:left w:val="nil"/>
          <w:bottom w:val="nil"/>
          <w:right w:val="nil"/>
          <w:between w:val="nil"/>
        </w:pBdr>
        <w:rPr>
          <w:color w:val="000000" w:themeColor="text1"/>
          <w:sz w:val="20"/>
          <w:szCs w:val="20"/>
        </w:rPr>
      </w:pPr>
    </w:p>
    <w:p w14:paraId="0000009F" w14:textId="77777777" w:rsidR="00063CAC" w:rsidRPr="00994955" w:rsidRDefault="00063CAC">
      <w:pPr>
        <w:pBdr>
          <w:top w:val="nil"/>
          <w:left w:val="nil"/>
          <w:bottom w:val="nil"/>
          <w:right w:val="nil"/>
          <w:between w:val="nil"/>
        </w:pBdr>
        <w:rPr>
          <w:color w:val="000000" w:themeColor="text1"/>
          <w:sz w:val="20"/>
          <w:szCs w:val="20"/>
        </w:rPr>
      </w:pPr>
    </w:p>
    <w:p w14:paraId="000000A0" w14:textId="46D7ABA1" w:rsidR="00063CAC" w:rsidRDefault="00000000">
      <w:pPr>
        <w:pBdr>
          <w:top w:val="nil"/>
          <w:left w:val="nil"/>
          <w:bottom w:val="nil"/>
          <w:right w:val="nil"/>
          <w:between w:val="nil"/>
        </w:pBdr>
        <w:jc w:val="center"/>
        <w:rPr>
          <w:color w:val="000000"/>
          <w:sz w:val="20"/>
          <w:szCs w:val="20"/>
        </w:rPr>
      </w:pPr>
      <w:sdt>
        <w:sdtPr>
          <w:tag w:val="goog_rdk_5"/>
          <w:id w:val="683012648"/>
          <w:showingPlcHdr/>
        </w:sdtPr>
        <w:sdtContent>
          <w:r w:rsidR="004E0CBD">
            <w:t xml:space="preserve">     </w:t>
          </w:r>
        </w:sdtContent>
      </w:sdt>
    </w:p>
    <w:p w14:paraId="000000A1" w14:textId="77777777" w:rsidR="00063CAC" w:rsidRDefault="00063CAC">
      <w:pPr>
        <w:pBdr>
          <w:top w:val="nil"/>
          <w:left w:val="nil"/>
          <w:bottom w:val="nil"/>
          <w:right w:val="nil"/>
          <w:between w:val="nil"/>
        </w:pBdr>
        <w:jc w:val="center"/>
        <w:rPr>
          <w:color w:val="000000"/>
          <w:sz w:val="20"/>
          <w:szCs w:val="20"/>
        </w:rPr>
      </w:pPr>
    </w:p>
    <w:p w14:paraId="000000A2" w14:textId="77777777" w:rsidR="00063CAC" w:rsidRDefault="00000000">
      <w:pPr>
        <w:pBdr>
          <w:top w:val="nil"/>
          <w:left w:val="nil"/>
          <w:bottom w:val="nil"/>
          <w:right w:val="nil"/>
          <w:between w:val="nil"/>
        </w:pBdr>
        <w:jc w:val="center"/>
        <w:rPr>
          <w:color w:val="000000"/>
          <w:sz w:val="20"/>
          <w:szCs w:val="20"/>
        </w:rPr>
      </w:pPr>
      <w:sdt>
        <w:sdtPr>
          <w:tag w:val="goog_rdk_6"/>
          <w:id w:val="-2071489512"/>
        </w:sdtPr>
        <w:sdtContent>
          <w:commentRangeStart w:id="49"/>
        </w:sdtContent>
      </w:sdt>
      <w:r w:rsidR="004B155E">
        <w:rPr>
          <w:noProof/>
          <w:color w:val="000000"/>
          <w:sz w:val="20"/>
          <w:szCs w:val="20"/>
        </w:rPr>
        <mc:AlternateContent>
          <mc:Choice Requires="wps">
            <w:drawing>
              <wp:inline distT="0" distB="0" distL="0" distR="0" wp14:anchorId="078BEB0B" wp14:editId="1DC4A7C4">
                <wp:extent cx="4381500" cy="1247775"/>
                <wp:effectExtent l="0" t="0" r="0" b="0"/>
                <wp:docPr id="1062" name="Rectángulo: esquinas redondeadas 1062"/>
                <wp:cNvGraphicFramePr/>
                <a:graphic xmlns:a="http://schemas.openxmlformats.org/drawingml/2006/main">
                  <a:graphicData uri="http://schemas.microsoft.com/office/word/2010/wordprocessingShape">
                    <wps:wsp>
                      <wps:cNvSpPr/>
                      <wps:spPr>
                        <a:xfrm>
                          <a:off x="3164775" y="3165638"/>
                          <a:ext cx="4362450" cy="1228725"/>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46E66D7F" w14:textId="17074163" w:rsidR="00063CAC" w:rsidRDefault="004B155E">
                            <w:pPr>
                              <w:spacing w:line="275" w:lineRule="auto"/>
                              <w:textDirection w:val="btLr"/>
                              <w:rPr>
                                <w:color w:val="000000"/>
                                <w:sz w:val="20"/>
                              </w:rPr>
                            </w:pPr>
                            <w:r>
                              <w:rPr>
                                <w:color w:val="000000"/>
                                <w:sz w:val="20"/>
                              </w:rPr>
                              <w:t xml:space="preserve">Consulte otros conceptos relacionados con el entrenamiento en ciberseguridad, emitidos por el Instituto Nacional de Ciberseguridad de España – </w:t>
                            </w:r>
                            <w:r>
                              <w:rPr>
                                <w:b/>
                                <w:color w:val="000000"/>
                                <w:sz w:val="20"/>
                              </w:rPr>
                              <w:t>INCIBE</w:t>
                            </w:r>
                            <w:r>
                              <w:rPr>
                                <w:color w:val="000000"/>
                                <w:sz w:val="20"/>
                              </w:rPr>
                              <w:t xml:space="preserve">, en el enlace: </w:t>
                            </w:r>
                            <w:hyperlink r:id="rId28" w:history="1">
                              <w:r w:rsidR="00A22AF1" w:rsidRPr="00BF4F53">
                                <w:rPr>
                                  <w:rStyle w:val="Hipervnculo"/>
                                  <w:sz w:val="20"/>
                                </w:rPr>
                                <w:t>https://www.incibe.es/empresas/guias/glosario-de-terminos-de-ciberseguridad-una-guia-de-aproximacion-para-el</w:t>
                              </w:r>
                            </w:hyperlink>
                          </w:p>
                          <w:p w14:paraId="0A210F40" w14:textId="77777777" w:rsidR="00A22AF1" w:rsidRDefault="00A22AF1">
                            <w:pPr>
                              <w:spacing w:line="275" w:lineRule="auto"/>
                              <w:textDirection w:val="btLr"/>
                            </w:pPr>
                          </w:p>
                        </w:txbxContent>
                      </wps:txbx>
                      <wps:bodyPr spcFirstLastPara="1" wrap="square" lIns="91425" tIns="45700" rIns="91425" bIns="45700" anchor="ctr" anchorCtr="0">
                        <a:noAutofit/>
                      </wps:bodyPr>
                    </wps:wsp>
                  </a:graphicData>
                </a:graphic>
              </wp:inline>
            </w:drawing>
          </mc:Choice>
          <mc:Fallback>
            <w:pict>
              <v:roundrect w14:anchorId="078BEB0B" id="Rectángulo: esquinas redondeadas 1062" o:spid="_x0000_s1029" style="width:345pt;height:9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" fillcolor="#3e7fcd" strokecolor="#4a7dba">
                <v:fill color2="#96c0ff" angle="180" focus="100%" type="gradient">
                  <o:fill v:ext="view" type="gradientUnscaled"/>
                </v:fill>
                <v:stroke startarrowwidth="narrow" startarrowlength="short" endarrowwidth="narrow" endarrowlength="short"/>
                <v:textbox inset="2.53958mm,1.2694mm,2.53958mm,1.2694mm">
                  <w:txbxContent>
                    <w:p w14:paraId="46E66D7F" w14:textId="17074163" w:rsidR="00063CAC" w:rsidRDefault="004B155E">
                      <w:pPr>
                        <w:spacing w:line="275" w:lineRule="auto"/>
                        <w:textDirection w:val="btLr"/>
                        <w:rPr>
                          <w:color w:val="000000"/>
                          <w:sz w:val="20"/>
                        </w:rPr>
                      </w:pPr>
                      <w:r>
                        <w:rPr>
                          <w:color w:val="000000"/>
                          <w:sz w:val="20"/>
                        </w:rPr>
                        <w:t xml:space="preserve">Consulte otros conceptos relacionados con el entrenamiento en ciberseguridad, emitidos por el Instituto Nacional de Ciberseguridad de España – </w:t>
                      </w:r>
                      <w:r>
                        <w:rPr>
                          <w:b/>
                          <w:color w:val="000000"/>
                          <w:sz w:val="20"/>
                        </w:rPr>
                        <w:t>INCIBE</w:t>
                      </w:r>
                      <w:r>
                        <w:rPr>
                          <w:color w:val="000000"/>
                          <w:sz w:val="20"/>
                        </w:rPr>
                        <w:t xml:space="preserve">, en el enlace: </w:t>
                      </w:r>
                      <w:hyperlink r:id="rId29" w:history="1">
                        <w:r w:rsidR="00A22AF1" w:rsidRPr="00BF4F53">
                          <w:rPr>
                            <w:rStyle w:val="Hipervnculo"/>
                            <w:sz w:val="20"/>
                          </w:rPr>
                          <w:t>https://www.incibe.es/empresas/guias/glosario-de-terminos-de-ciberseguridad-una-guia-de-aproximacion-para-el</w:t>
                        </w:r>
                      </w:hyperlink>
                    </w:p>
                    <w:p w14:paraId="0A210F40" w14:textId="77777777" w:rsidR="00A22AF1" w:rsidRDefault="00A22AF1">
                      <w:pPr>
                        <w:spacing w:line="275" w:lineRule="auto"/>
                        <w:textDirection w:val="btLr"/>
                      </w:pPr>
                    </w:p>
                  </w:txbxContent>
                </v:textbox>
                <w10:anchorlock/>
              </v:roundrect>
            </w:pict>
          </mc:Fallback>
        </mc:AlternateContent>
      </w:r>
      <w:commentRangeEnd w:id="49"/>
      <w:r w:rsidR="004B155E">
        <w:commentReference w:id="49"/>
      </w:r>
      <w:r w:rsidR="004B155E">
        <w:rPr>
          <w:noProof/>
        </w:rPr>
        <w:drawing>
          <wp:anchor distT="0" distB="0" distL="114300" distR="114300" simplePos="0" relativeHeight="251658240" behindDoc="0" locked="0" layoutInCell="1" hidden="0" allowOverlap="1" wp14:anchorId="1C64C879" wp14:editId="616B7B42">
            <wp:simplePos x="0" y="0"/>
            <wp:positionH relativeFrom="column">
              <wp:posOffset>4414520</wp:posOffset>
            </wp:positionH>
            <wp:positionV relativeFrom="paragraph">
              <wp:posOffset>789940</wp:posOffset>
            </wp:positionV>
            <wp:extent cx="472281" cy="377825"/>
            <wp:effectExtent l="0" t="0" r="0" b="0"/>
            <wp:wrapNone/>
            <wp:docPr id="1090" name="image25.jpg" descr="Iconos De Equipo, Hipervínculo, Símbolo imagen png - imagen transparente  descarga gratuita"/>
            <wp:cNvGraphicFramePr/>
            <a:graphic xmlns:a="http://schemas.openxmlformats.org/drawingml/2006/main">
              <a:graphicData uri="http://schemas.openxmlformats.org/drawingml/2006/picture">
                <pic:pic xmlns:pic="http://schemas.openxmlformats.org/drawingml/2006/picture">
                  <pic:nvPicPr>
                    <pic:cNvPr id="0" name="image25.jpg" descr="Iconos De Equipo, Hipervínculo, Símbolo imagen png - imagen transparente  descarga gratuita"/>
                    <pic:cNvPicPr preferRelativeResize="0"/>
                  </pic:nvPicPr>
                  <pic:blipFill>
                    <a:blip r:embed="rId30"/>
                    <a:srcRect/>
                    <a:stretch>
                      <a:fillRect/>
                    </a:stretch>
                  </pic:blipFill>
                  <pic:spPr>
                    <a:xfrm>
                      <a:off x="0" y="0"/>
                      <a:ext cx="472281" cy="377825"/>
                    </a:xfrm>
                    <a:prstGeom prst="rect">
                      <a:avLst/>
                    </a:prstGeom>
                    <a:ln/>
                  </pic:spPr>
                </pic:pic>
              </a:graphicData>
            </a:graphic>
          </wp:anchor>
        </w:drawing>
      </w:r>
    </w:p>
    <w:p w14:paraId="000000A3" w14:textId="77777777" w:rsidR="00063CAC" w:rsidRDefault="00063CAC">
      <w:pPr>
        <w:pBdr>
          <w:top w:val="nil"/>
          <w:left w:val="nil"/>
          <w:bottom w:val="nil"/>
          <w:right w:val="nil"/>
          <w:between w:val="nil"/>
        </w:pBdr>
        <w:ind w:left="720"/>
        <w:jc w:val="center"/>
        <w:rPr>
          <w:color w:val="000000"/>
          <w:sz w:val="20"/>
          <w:szCs w:val="20"/>
        </w:rPr>
      </w:pPr>
    </w:p>
    <w:p w14:paraId="000000A4" w14:textId="77777777" w:rsidR="00063CAC" w:rsidRDefault="00063CAC">
      <w:pPr>
        <w:pBdr>
          <w:top w:val="nil"/>
          <w:left w:val="nil"/>
          <w:bottom w:val="nil"/>
          <w:right w:val="nil"/>
          <w:between w:val="nil"/>
        </w:pBdr>
        <w:jc w:val="both"/>
        <w:rPr>
          <w:i/>
          <w:color w:val="000000"/>
          <w:sz w:val="20"/>
          <w:szCs w:val="20"/>
        </w:rPr>
      </w:pPr>
    </w:p>
    <w:p w14:paraId="000000A5" w14:textId="77777777" w:rsidR="00063CAC" w:rsidRDefault="004B155E">
      <w:pPr>
        <w:numPr>
          <w:ilvl w:val="1"/>
          <w:numId w:val="2"/>
        </w:numPr>
        <w:pBdr>
          <w:top w:val="nil"/>
          <w:left w:val="nil"/>
          <w:bottom w:val="nil"/>
          <w:right w:val="nil"/>
          <w:between w:val="nil"/>
        </w:pBdr>
        <w:ind w:left="426"/>
        <w:jc w:val="both"/>
        <w:rPr>
          <w:b/>
          <w:i/>
          <w:color w:val="000000"/>
          <w:sz w:val="20"/>
          <w:szCs w:val="20"/>
        </w:rPr>
      </w:pPr>
      <w:r>
        <w:rPr>
          <w:b/>
          <w:i/>
          <w:color w:val="000000"/>
          <w:sz w:val="20"/>
          <w:szCs w:val="20"/>
        </w:rPr>
        <w:t>1. Generalidades del entrenamiento.</w:t>
      </w:r>
    </w:p>
    <w:p w14:paraId="000000A6" w14:textId="77777777" w:rsidR="00063CAC" w:rsidRDefault="00063CAC">
      <w:pPr>
        <w:pBdr>
          <w:top w:val="nil"/>
          <w:left w:val="nil"/>
          <w:bottom w:val="nil"/>
          <w:right w:val="nil"/>
          <w:between w:val="nil"/>
        </w:pBdr>
        <w:jc w:val="both"/>
        <w:rPr>
          <w:color w:val="000000"/>
          <w:sz w:val="20"/>
          <w:szCs w:val="20"/>
        </w:rPr>
      </w:pPr>
    </w:p>
    <w:p w14:paraId="000000A7" w14:textId="2B9CB8DB" w:rsidR="00063CAC" w:rsidRDefault="004B155E">
      <w:pPr>
        <w:pBdr>
          <w:top w:val="nil"/>
          <w:left w:val="nil"/>
          <w:bottom w:val="nil"/>
          <w:right w:val="nil"/>
          <w:between w:val="nil"/>
        </w:pBdr>
        <w:jc w:val="both"/>
        <w:rPr>
          <w:color w:val="000000"/>
          <w:sz w:val="20"/>
          <w:szCs w:val="20"/>
        </w:rPr>
      </w:pPr>
      <w:r>
        <w:rPr>
          <w:color w:val="000000"/>
          <w:sz w:val="20"/>
          <w:szCs w:val="20"/>
        </w:rPr>
        <w:t xml:space="preserve">El entrenamiento en el marco de la aplicación de estrategias de </w:t>
      </w:r>
      <w:proofErr w:type="gramStart"/>
      <w:r w:rsidR="001639DB">
        <w:rPr>
          <w:color w:val="000000"/>
          <w:sz w:val="20"/>
          <w:szCs w:val="20"/>
        </w:rPr>
        <w:t>ciberseguridad,</w:t>
      </w:r>
      <w:proofErr w:type="gramEnd"/>
      <w:r w:rsidR="001639DB">
        <w:rPr>
          <w:color w:val="000000"/>
          <w:sz w:val="20"/>
          <w:szCs w:val="20"/>
        </w:rPr>
        <w:t xml:space="preserve"> consiste</w:t>
      </w:r>
      <w:r>
        <w:rPr>
          <w:color w:val="000000"/>
          <w:sz w:val="20"/>
          <w:szCs w:val="20"/>
        </w:rPr>
        <w:t xml:space="preserve"> en el proceso de enseñanza estratégica que busca que, además de impartir conocimientos teóricos y prácticos, los mismos sean apropiados estratégicamente por los participantes para que cumplan eficazmente las tareas asociadas a sus actividades, desempeñadas dentro de un entorno (trabajo, sociedad, escuela, universidad, etc.).</w:t>
      </w:r>
    </w:p>
    <w:p w14:paraId="000000A8" w14:textId="77777777" w:rsidR="00063CAC" w:rsidRDefault="004B155E">
      <w:pPr>
        <w:pBdr>
          <w:top w:val="nil"/>
          <w:left w:val="nil"/>
          <w:bottom w:val="nil"/>
          <w:right w:val="nil"/>
          <w:between w:val="nil"/>
        </w:pBdr>
        <w:jc w:val="center"/>
        <w:rPr>
          <w:color w:val="FF0000"/>
          <w:sz w:val="20"/>
          <w:szCs w:val="20"/>
        </w:rPr>
      </w:pPr>
      <w:r>
        <w:rPr>
          <w:noProof/>
          <w:color w:val="000000"/>
        </w:rPr>
        <w:drawing>
          <wp:inline distT="0" distB="0" distL="0" distR="0" wp14:anchorId="736480BE" wp14:editId="71ABFD32">
            <wp:extent cx="2924335" cy="1949557"/>
            <wp:effectExtent l="0" t="0" r="0" b="0"/>
            <wp:docPr id="1081" name="image21.jpg" descr="La Gente De Discusión, Cita, Discusión, Equipo, Gente"/>
            <wp:cNvGraphicFramePr/>
            <a:graphic xmlns:a="http://schemas.openxmlformats.org/drawingml/2006/main">
              <a:graphicData uri="http://schemas.openxmlformats.org/drawingml/2006/picture">
                <pic:pic xmlns:pic="http://schemas.openxmlformats.org/drawingml/2006/picture">
                  <pic:nvPicPr>
                    <pic:cNvPr id="0" name="image21.jpg" descr="La Gente De Discusión, Cita, Discusión, Equipo, Gente"/>
                    <pic:cNvPicPr preferRelativeResize="0"/>
                  </pic:nvPicPr>
                  <pic:blipFill>
                    <a:blip r:embed="rId31"/>
                    <a:srcRect/>
                    <a:stretch>
                      <a:fillRect/>
                    </a:stretch>
                  </pic:blipFill>
                  <pic:spPr>
                    <a:xfrm>
                      <a:off x="0" y="0"/>
                      <a:ext cx="2924335" cy="1949557"/>
                    </a:xfrm>
                    <a:prstGeom prst="rect">
                      <a:avLst/>
                    </a:prstGeom>
                    <a:ln/>
                  </pic:spPr>
                </pic:pic>
              </a:graphicData>
            </a:graphic>
          </wp:inline>
        </w:drawing>
      </w:r>
    </w:p>
    <w:p w14:paraId="000000A9" w14:textId="77777777" w:rsidR="00063CAC" w:rsidRDefault="00000000">
      <w:pPr>
        <w:pBdr>
          <w:top w:val="nil"/>
          <w:left w:val="nil"/>
          <w:bottom w:val="nil"/>
          <w:right w:val="nil"/>
          <w:between w:val="nil"/>
        </w:pBdr>
        <w:jc w:val="center"/>
        <w:rPr>
          <w:color w:val="FF0000"/>
          <w:sz w:val="20"/>
          <w:szCs w:val="20"/>
        </w:rPr>
      </w:pPr>
      <w:hyperlink r:id="rId32">
        <w:r w:rsidR="004B155E">
          <w:rPr>
            <w:color w:val="0000FF"/>
            <w:sz w:val="20"/>
            <w:szCs w:val="20"/>
            <w:u w:val="single"/>
          </w:rPr>
          <w:t>https://cdn.pixabay.com/photo/2020/04/20/20/57/people-discussion-5069845_960_720.jpg</w:t>
        </w:r>
      </w:hyperlink>
    </w:p>
    <w:p w14:paraId="000000AA" w14:textId="77777777" w:rsidR="00063CAC" w:rsidRDefault="00063CAC">
      <w:pPr>
        <w:pBdr>
          <w:top w:val="nil"/>
          <w:left w:val="nil"/>
          <w:bottom w:val="nil"/>
          <w:right w:val="nil"/>
          <w:between w:val="nil"/>
        </w:pBdr>
        <w:jc w:val="both"/>
        <w:rPr>
          <w:color w:val="000000"/>
          <w:sz w:val="20"/>
          <w:szCs w:val="20"/>
        </w:rPr>
      </w:pPr>
    </w:p>
    <w:p w14:paraId="58741AB1" w14:textId="77777777" w:rsidR="005553A8" w:rsidRDefault="005553A8">
      <w:pPr>
        <w:pBdr>
          <w:top w:val="nil"/>
          <w:left w:val="nil"/>
          <w:bottom w:val="nil"/>
          <w:right w:val="nil"/>
          <w:between w:val="nil"/>
        </w:pBdr>
        <w:jc w:val="both"/>
        <w:rPr>
          <w:color w:val="000000"/>
          <w:sz w:val="20"/>
          <w:szCs w:val="20"/>
        </w:rPr>
      </w:pPr>
    </w:p>
    <w:p w14:paraId="6ABB95EA" w14:textId="77777777" w:rsidR="00FE3136" w:rsidRDefault="005553A8">
      <w:pPr>
        <w:pBdr>
          <w:top w:val="nil"/>
          <w:left w:val="nil"/>
          <w:bottom w:val="nil"/>
          <w:right w:val="nil"/>
          <w:between w:val="nil"/>
        </w:pBdr>
        <w:jc w:val="both"/>
        <w:rPr>
          <w:color w:val="000000"/>
          <w:sz w:val="20"/>
          <w:szCs w:val="20"/>
        </w:rPr>
      </w:pPr>
      <w:r w:rsidRPr="005553A8">
        <w:rPr>
          <w:color w:val="000000"/>
          <w:sz w:val="20"/>
          <w:szCs w:val="20"/>
        </w:rPr>
        <w:lastRenderedPageBreak/>
        <w:t>La importancia del entrenamiento en ciberseguridad radica en su capacidad para abordar una variedad de aspectos cruciales. Este incluye la gestión, las operaciones, la capacitación de usuarios y las entidades facilitadoras, así como diferentes formas y modalidades de enfoque</w:t>
      </w:r>
      <w:r>
        <w:rPr>
          <w:color w:val="000000"/>
          <w:sz w:val="20"/>
          <w:szCs w:val="20"/>
        </w:rPr>
        <w:t xml:space="preserve">. </w:t>
      </w:r>
    </w:p>
    <w:p w14:paraId="26B4A844" w14:textId="77777777" w:rsidR="00FE3136" w:rsidRDefault="00FE3136">
      <w:pPr>
        <w:pBdr>
          <w:top w:val="nil"/>
          <w:left w:val="nil"/>
          <w:bottom w:val="nil"/>
          <w:right w:val="nil"/>
          <w:between w:val="nil"/>
        </w:pBdr>
        <w:jc w:val="both"/>
        <w:rPr>
          <w:color w:val="000000"/>
          <w:sz w:val="20"/>
          <w:szCs w:val="20"/>
        </w:rPr>
      </w:pPr>
    </w:p>
    <w:p w14:paraId="180498C6" w14:textId="7BA7FB03" w:rsidR="00FE3136" w:rsidRPr="00FE3136" w:rsidRDefault="00FE3136" w:rsidP="00FE3136">
      <w:pPr>
        <w:pBdr>
          <w:top w:val="nil"/>
          <w:left w:val="nil"/>
          <w:bottom w:val="nil"/>
          <w:right w:val="nil"/>
          <w:between w:val="nil"/>
        </w:pBdr>
        <w:jc w:val="both"/>
        <w:rPr>
          <w:color w:val="000000"/>
          <w:sz w:val="20"/>
          <w:szCs w:val="20"/>
          <w:lang w:val="es-CO"/>
        </w:rPr>
      </w:pPr>
      <w:r>
        <w:rPr>
          <w:color w:val="000000"/>
          <w:sz w:val="20"/>
          <w:szCs w:val="20"/>
        </w:rPr>
        <w:t xml:space="preserve">A continuación, se pueden observar </w:t>
      </w:r>
      <w:r w:rsidRPr="00FE3136">
        <w:rPr>
          <w:color w:val="000000"/>
          <w:sz w:val="20"/>
          <w:szCs w:val="20"/>
          <w:lang w:val="es-CO"/>
        </w:rPr>
        <w:t>los aspectos en los que se enfoca el entrenamiento, en el marco de la aplicación de estrategias de ciberseguridad:</w:t>
      </w:r>
    </w:p>
    <w:p w14:paraId="11602A0E" w14:textId="0365A13A" w:rsidR="00FE3136" w:rsidRPr="00FE3136" w:rsidRDefault="00FE3136">
      <w:pPr>
        <w:pBdr>
          <w:top w:val="nil"/>
          <w:left w:val="nil"/>
          <w:bottom w:val="nil"/>
          <w:right w:val="nil"/>
          <w:between w:val="nil"/>
        </w:pBdr>
        <w:jc w:val="both"/>
        <w:rPr>
          <w:color w:val="000000"/>
          <w:sz w:val="20"/>
          <w:szCs w:val="20"/>
          <w:lang w:val="es-CO"/>
        </w:rPr>
      </w:pPr>
    </w:p>
    <w:p w14:paraId="613BD477" w14:textId="14807477" w:rsidR="005553A8" w:rsidRDefault="005553A8">
      <w:pPr>
        <w:pBdr>
          <w:top w:val="nil"/>
          <w:left w:val="nil"/>
          <w:bottom w:val="nil"/>
          <w:right w:val="nil"/>
          <w:between w:val="nil"/>
        </w:pBdr>
        <w:jc w:val="both"/>
        <w:rPr>
          <w:color w:val="000000"/>
          <w:sz w:val="20"/>
          <w:szCs w:val="20"/>
        </w:rPr>
      </w:pPr>
    </w:p>
    <w:p w14:paraId="36B47CC9" w14:textId="1F00AEF5" w:rsidR="005553A8" w:rsidRDefault="005553A8">
      <w:pPr>
        <w:pBdr>
          <w:top w:val="nil"/>
          <w:left w:val="nil"/>
          <w:bottom w:val="nil"/>
          <w:right w:val="nil"/>
          <w:between w:val="nil"/>
        </w:pBdr>
        <w:jc w:val="both"/>
        <w:rPr>
          <w:color w:val="000000"/>
          <w:sz w:val="20"/>
          <w:szCs w:val="20"/>
        </w:rPr>
      </w:pPr>
      <w:r>
        <w:rPr>
          <w:noProof/>
          <w:color w:val="000000"/>
          <w:sz w:val="20"/>
          <w:szCs w:val="20"/>
        </w:rPr>
        <mc:AlternateContent>
          <mc:Choice Requires="wps">
            <w:drawing>
              <wp:anchor distT="0" distB="0" distL="114300" distR="114300" simplePos="0" relativeHeight="251668480" behindDoc="0" locked="0" layoutInCell="1" allowOverlap="1" wp14:anchorId="166B4B42" wp14:editId="7844A98B">
                <wp:simplePos x="0" y="0"/>
                <wp:positionH relativeFrom="margin">
                  <wp:align>center</wp:align>
                </wp:positionH>
                <wp:positionV relativeFrom="paragraph">
                  <wp:posOffset>107950</wp:posOffset>
                </wp:positionV>
                <wp:extent cx="4076700" cy="495300"/>
                <wp:effectExtent l="57150" t="57150" r="38100" b="57150"/>
                <wp:wrapNone/>
                <wp:docPr id="48826867" name="Rectángulo: esquinas redondeadas 1"/>
                <wp:cNvGraphicFramePr/>
                <a:graphic xmlns:a="http://schemas.openxmlformats.org/drawingml/2006/main">
                  <a:graphicData uri="http://schemas.microsoft.com/office/word/2010/wordprocessingShape">
                    <wps:wsp>
                      <wps:cNvSpPr/>
                      <wps:spPr>
                        <a:xfrm>
                          <a:off x="0" y="0"/>
                          <a:ext cx="4076700" cy="495300"/>
                        </a:xfrm>
                        <a:prstGeom prst="roundRect">
                          <a:avLst/>
                        </a:prstGeom>
                        <a:solidFill>
                          <a:srgbClr val="F79646">
                            <a:lumMod val="75000"/>
                          </a:srgbClr>
                        </a:solidFill>
                        <a:ln w="9525" cap="flat" cmpd="sng" algn="ctr">
                          <a:noFill/>
                          <a:prstDash val="solid"/>
                        </a:ln>
                        <a:effectLst/>
                        <a:scene3d>
                          <a:camera prst="orthographicFront">
                            <a:rot lat="0" lon="0" rev="0"/>
                          </a:camera>
                          <a:lightRig rig="contrasting" dir="t">
                            <a:rot lat="0" lon="0" rev="7800000"/>
                          </a:lightRig>
                        </a:scene3d>
                        <a:sp3d>
                          <a:bevelT w="139700" h="139700"/>
                        </a:sp3d>
                      </wps:spPr>
                      <wps:txbx>
                        <w:txbxContent>
                          <w:p w14:paraId="06C550A0" w14:textId="4C776086" w:rsidR="005553A8" w:rsidRPr="009E7D96" w:rsidRDefault="009E7D96" w:rsidP="005553A8">
                            <w:pPr>
                              <w:jc w:val="center"/>
                              <w:rPr>
                                <w:color w:val="FFFFFF" w:themeColor="background1"/>
                              </w:rPr>
                            </w:pPr>
                            <w:r w:rsidRPr="009E7D96">
                              <w:rPr>
                                <w:color w:val="FFFFFF" w:themeColor="background1"/>
                              </w:rPr>
                              <w:t>CF05_2.1.1_Generalidades_del_entrenamiento_conceptos_formato_10_tabs_horizontales_DI_2023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6B4B42" id="_x0000_s1030" style="position:absolute;left:0;text-align:left;margin-left:0;margin-top:8.5pt;width:321pt;height:39pt;z-index:25166848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" fillcolor="#e46c0a" stroked="f">
                <v:textbox>
                  <w:txbxContent>
                    <w:p w14:paraId="06C550A0" w14:textId="4C776086" w:rsidR="005553A8" w:rsidRPr="009E7D96" w:rsidRDefault="009E7D96" w:rsidP="005553A8">
                      <w:pPr>
                        <w:jc w:val="center"/>
                        <w:rPr>
                          <w:color w:val="FFFFFF" w:themeColor="background1"/>
                        </w:rPr>
                      </w:pPr>
                      <w:r w:rsidRPr="009E7D96">
                        <w:rPr>
                          <w:color w:val="FFFFFF" w:themeColor="background1"/>
                        </w:rPr>
                        <w:t>CF05_2.1.1_Generalidades_del_entrenamiento_conceptos_formato_10_tabs_horizontales_DI_2023</w:t>
                      </w:r>
                    </w:p>
                  </w:txbxContent>
                </v:textbox>
                <w10:wrap anchorx="margin"/>
              </v:roundrect>
            </w:pict>
          </mc:Fallback>
        </mc:AlternateContent>
      </w:r>
    </w:p>
    <w:p w14:paraId="1638CF40" w14:textId="77777777" w:rsidR="005553A8" w:rsidRDefault="005553A8">
      <w:pPr>
        <w:pBdr>
          <w:top w:val="nil"/>
          <w:left w:val="nil"/>
          <w:bottom w:val="nil"/>
          <w:right w:val="nil"/>
          <w:between w:val="nil"/>
        </w:pBdr>
        <w:jc w:val="both"/>
        <w:rPr>
          <w:color w:val="000000"/>
          <w:sz w:val="20"/>
          <w:szCs w:val="20"/>
        </w:rPr>
      </w:pPr>
    </w:p>
    <w:p w14:paraId="1515A0F8" w14:textId="77777777" w:rsidR="005553A8" w:rsidRDefault="005553A8">
      <w:pPr>
        <w:pBdr>
          <w:top w:val="nil"/>
          <w:left w:val="nil"/>
          <w:bottom w:val="nil"/>
          <w:right w:val="nil"/>
          <w:between w:val="nil"/>
        </w:pBdr>
        <w:jc w:val="both"/>
        <w:rPr>
          <w:color w:val="000000"/>
          <w:sz w:val="20"/>
          <w:szCs w:val="20"/>
        </w:rPr>
      </w:pPr>
    </w:p>
    <w:p w14:paraId="4B75B5B0" w14:textId="77777777" w:rsidR="005553A8" w:rsidRDefault="005553A8">
      <w:pPr>
        <w:pBdr>
          <w:top w:val="nil"/>
          <w:left w:val="nil"/>
          <w:bottom w:val="nil"/>
          <w:right w:val="nil"/>
          <w:between w:val="nil"/>
        </w:pBdr>
        <w:jc w:val="both"/>
        <w:rPr>
          <w:color w:val="000000"/>
          <w:sz w:val="20"/>
          <w:szCs w:val="20"/>
        </w:rPr>
      </w:pPr>
    </w:p>
    <w:p w14:paraId="7E425B10" w14:textId="77777777" w:rsidR="005553A8" w:rsidRDefault="005553A8">
      <w:pPr>
        <w:pBdr>
          <w:top w:val="nil"/>
          <w:left w:val="nil"/>
          <w:bottom w:val="nil"/>
          <w:right w:val="nil"/>
          <w:between w:val="nil"/>
        </w:pBdr>
        <w:jc w:val="both"/>
        <w:rPr>
          <w:color w:val="000000"/>
          <w:sz w:val="20"/>
          <w:szCs w:val="20"/>
        </w:rPr>
      </w:pPr>
    </w:p>
    <w:p w14:paraId="000000AF" w14:textId="1A8BF3B6" w:rsidR="00063CAC" w:rsidRDefault="009E7D96" w:rsidP="009E7D96">
      <w:pPr>
        <w:pBdr>
          <w:top w:val="nil"/>
          <w:left w:val="nil"/>
          <w:bottom w:val="nil"/>
          <w:right w:val="nil"/>
          <w:between w:val="nil"/>
        </w:pBdr>
        <w:jc w:val="both"/>
        <w:rPr>
          <w:color w:val="000000"/>
          <w:sz w:val="20"/>
          <w:szCs w:val="20"/>
        </w:rPr>
      </w:pPr>
      <w:commentRangeStart w:id="50"/>
      <w:r>
        <w:rPr>
          <w:noProof/>
          <w:color w:val="000000"/>
          <w:sz w:val="20"/>
          <w:szCs w:val="20"/>
        </w:rPr>
        <w:drawing>
          <wp:inline distT="0" distB="0" distL="0" distR="0" wp14:anchorId="45E01354" wp14:editId="6A30ED04">
            <wp:extent cx="3762375" cy="2038350"/>
            <wp:effectExtent l="0" t="0" r="28575" b="19050"/>
            <wp:docPr id="687106056"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commentRangeEnd w:id="50"/>
      <w:r w:rsidR="003E15F6">
        <w:rPr>
          <w:rStyle w:val="Refdecomentario"/>
        </w:rPr>
        <w:commentReference w:id="50"/>
      </w:r>
    </w:p>
    <w:p w14:paraId="000000B0" w14:textId="77777777" w:rsidR="00063CAC" w:rsidRDefault="00063CAC">
      <w:pPr>
        <w:pBdr>
          <w:top w:val="nil"/>
          <w:left w:val="nil"/>
          <w:bottom w:val="nil"/>
          <w:right w:val="nil"/>
          <w:between w:val="nil"/>
        </w:pBdr>
        <w:jc w:val="both"/>
        <w:rPr>
          <w:color w:val="000000"/>
          <w:sz w:val="20"/>
          <w:szCs w:val="20"/>
        </w:rPr>
      </w:pPr>
    </w:p>
    <w:p w14:paraId="000000B1" w14:textId="77777777" w:rsidR="00063CAC" w:rsidRDefault="00063CAC">
      <w:pPr>
        <w:pBdr>
          <w:top w:val="nil"/>
          <w:left w:val="nil"/>
          <w:bottom w:val="nil"/>
          <w:right w:val="nil"/>
          <w:between w:val="nil"/>
        </w:pBdr>
        <w:jc w:val="both"/>
        <w:rPr>
          <w:color w:val="000000"/>
          <w:sz w:val="20"/>
          <w:szCs w:val="20"/>
        </w:rPr>
      </w:pPr>
    </w:p>
    <w:p w14:paraId="000000B2" w14:textId="77777777" w:rsidR="00063CAC" w:rsidRDefault="004B155E">
      <w:pPr>
        <w:pBdr>
          <w:top w:val="nil"/>
          <w:left w:val="nil"/>
          <w:bottom w:val="nil"/>
          <w:right w:val="nil"/>
          <w:between w:val="nil"/>
        </w:pBdr>
        <w:jc w:val="both"/>
        <w:rPr>
          <w:b/>
          <w:i/>
          <w:color w:val="000000"/>
          <w:sz w:val="20"/>
          <w:szCs w:val="20"/>
        </w:rPr>
      </w:pPr>
      <w:r>
        <w:rPr>
          <w:b/>
          <w:i/>
          <w:color w:val="000000"/>
          <w:sz w:val="20"/>
          <w:szCs w:val="20"/>
        </w:rPr>
        <w:t>2.1.2. Generalidades de la concienciación.</w:t>
      </w:r>
    </w:p>
    <w:p w14:paraId="000000B3" w14:textId="77777777" w:rsidR="00063CAC" w:rsidRDefault="00063CAC">
      <w:pPr>
        <w:pBdr>
          <w:top w:val="nil"/>
          <w:left w:val="nil"/>
          <w:bottom w:val="nil"/>
          <w:right w:val="nil"/>
          <w:between w:val="nil"/>
        </w:pBdr>
        <w:jc w:val="both"/>
        <w:rPr>
          <w:color w:val="000000"/>
          <w:sz w:val="20"/>
          <w:szCs w:val="20"/>
        </w:rPr>
      </w:pPr>
    </w:p>
    <w:p w14:paraId="000000B4" w14:textId="77777777" w:rsidR="00063CAC" w:rsidRDefault="00000000">
      <w:pPr>
        <w:pBdr>
          <w:top w:val="nil"/>
          <w:left w:val="nil"/>
          <w:bottom w:val="nil"/>
          <w:right w:val="nil"/>
          <w:between w:val="nil"/>
        </w:pBdr>
        <w:jc w:val="both"/>
        <w:rPr>
          <w:color w:val="000000"/>
          <w:sz w:val="20"/>
          <w:szCs w:val="20"/>
        </w:rPr>
      </w:pPr>
      <w:sdt>
        <w:sdtPr>
          <w:tag w:val="goog_rdk_9"/>
          <w:id w:val="1407730155"/>
        </w:sdtPr>
        <w:sdtContent>
          <w:commentRangeStart w:id="51"/>
        </w:sdtContent>
      </w:sdt>
      <w:r w:rsidR="004B155E">
        <w:rPr>
          <w:color w:val="000000"/>
          <w:sz w:val="20"/>
          <w:szCs w:val="20"/>
        </w:rPr>
        <w:t xml:space="preserve">Consiste en la acción de apropiar una responsabilidad directa o indirecta sobre algo que sucede en el entorno; en cierto modo es </w:t>
      </w:r>
      <w:r w:rsidR="004B155E">
        <w:rPr>
          <w:sz w:val="20"/>
          <w:szCs w:val="20"/>
        </w:rPr>
        <w:t>educar moralmente</w:t>
      </w:r>
      <w:r w:rsidR="004B155E">
        <w:rPr>
          <w:color w:val="000000"/>
          <w:sz w:val="20"/>
          <w:szCs w:val="20"/>
        </w:rPr>
        <w:t xml:space="preserve"> sobre algo, por ejemplo, sobre la mala alimentación, la tala indiscriminada de árboles, el consumo de sustancias psicoactivas, entre otras muchas realidades.</w:t>
      </w:r>
    </w:p>
    <w:p w14:paraId="000000B5" w14:textId="77777777" w:rsidR="00063CAC" w:rsidRDefault="004B155E">
      <w:pPr>
        <w:pBdr>
          <w:top w:val="nil"/>
          <w:left w:val="nil"/>
          <w:bottom w:val="nil"/>
          <w:right w:val="nil"/>
          <w:between w:val="nil"/>
        </w:pBdr>
        <w:jc w:val="center"/>
        <w:rPr>
          <w:color w:val="FF0000"/>
          <w:sz w:val="20"/>
          <w:szCs w:val="20"/>
        </w:rPr>
      </w:pPr>
      <w:r>
        <w:rPr>
          <w:noProof/>
          <w:color w:val="000000"/>
        </w:rPr>
        <w:drawing>
          <wp:inline distT="0" distB="0" distL="0" distR="0" wp14:anchorId="72C5BBB4" wp14:editId="26BED88F">
            <wp:extent cx="4867798" cy="1909650"/>
            <wp:effectExtent l="0" t="0" r="0" b="0"/>
            <wp:docPr id="1084" name="image22.png" descr="Cabeza, Comprensión, Comunicación, Clave, Castillo"/>
            <wp:cNvGraphicFramePr/>
            <a:graphic xmlns:a="http://schemas.openxmlformats.org/drawingml/2006/main">
              <a:graphicData uri="http://schemas.openxmlformats.org/drawingml/2006/picture">
                <pic:pic xmlns:pic="http://schemas.openxmlformats.org/drawingml/2006/picture">
                  <pic:nvPicPr>
                    <pic:cNvPr id="0" name="image22.png" descr="Cabeza, Comprensión, Comunicación, Clave, Castillo"/>
                    <pic:cNvPicPr preferRelativeResize="0"/>
                  </pic:nvPicPr>
                  <pic:blipFill>
                    <a:blip r:embed="rId38"/>
                    <a:srcRect/>
                    <a:stretch>
                      <a:fillRect/>
                    </a:stretch>
                  </pic:blipFill>
                  <pic:spPr>
                    <a:xfrm>
                      <a:off x="0" y="0"/>
                      <a:ext cx="4867798" cy="1909650"/>
                    </a:xfrm>
                    <a:prstGeom prst="rect">
                      <a:avLst/>
                    </a:prstGeom>
                    <a:ln/>
                  </pic:spPr>
                </pic:pic>
              </a:graphicData>
            </a:graphic>
          </wp:inline>
        </w:drawing>
      </w:r>
    </w:p>
    <w:p w14:paraId="000000B6" w14:textId="77777777" w:rsidR="00063CAC" w:rsidRDefault="00000000">
      <w:pPr>
        <w:pBdr>
          <w:top w:val="nil"/>
          <w:left w:val="nil"/>
          <w:bottom w:val="nil"/>
          <w:right w:val="nil"/>
          <w:between w:val="nil"/>
        </w:pBdr>
        <w:jc w:val="center"/>
        <w:rPr>
          <w:color w:val="000000"/>
          <w:sz w:val="20"/>
          <w:szCs w:val="20"/>
        </w:rPr>
      </w:pPr>
      <w:hyperlink r:id="rId39">
        <w:r w:rsidR="004B155E">
          <w:rPr>
            <w:color w:val="0000FF"/>
            <w:sz w:val="20"/>
            <w:szCs w:val="20"/>
            <w:u w:val="single"/>
          </w:rPr>
          <w:t>https://cdn.pixabay.com/photo/2018/03/28/12/44/head-3269125_960_720.png</w:t>
        </w:r>
      </w:hyperlink>
      <w:commentRangeEnd w:id="51"/>
      <w:r w:rsidR="004B155E">
        <w:commentReference w:id="51"/>
      </w:r>
    </w:p>
    <w:p w14:paraId="000000B7" w14:textId="77777777" w:rsidR="00063CAC" w:rsidRDefault="00063CAC">
      <w:pPr>
        <w:pBdr>
          <w:top w:val="nil"/>
          <w:left w:val="nil"/>
          <w:bottom w:val="nil"/>
          <w:right w:val="nil"/>
          <w:between w:val="nil"/>
        </w:pBdr>
        <w:jc w:val="both"/>
        <w:rPr>
          <w:color w:val="000000"/>
          <w:sz w:val="20"/>
          <w:szCs w:val="20"/>
        </w:rPr>
      </w:pPr>
    </w:p>
    <w:p w14:paraId="4FEC8999" w14:textId="77777777" w:rsidR="003E15F6" w:rsidRDefault="004B155E">
      <w:pPr>
        <w:pBdr>
          <w:top w:val="nil"/>
          <w:left w:val="nil"/>
          <w:bottom w:val="nil"/>
          <w:right w:val="nil"/>
          <w:between w:val="nil"/>
        </w:pBdr>
        <w:jc w:val="both"/>
        <w:rPr>
          <w:color w:val="000000"/>
          <w:sz w:val="20"/>
          <w:szCs w:val="20"/>
        </w:rPr>
      </w:pPr>
      <w:r>
        <w:rPr>
          <w:color w:val="000000"/>
          <w:sz w:val="20"/>
          <w:szCs w:val="20"/>
        </w:rPr>
        <w:t xml:space="preserve">En ciberseguridad la concienciación se enfoca en la acción de asumir la responsabilidad directa o indirecta por la confidencialidad, la integridad y la disponibilidad de la información. </w:t>
      </w:r>
    </w:p>
    <w:p w14:paraId="60F5AC39" w14:textId="77777777" w:rsidR="003E15F6" w:rsidRDefault="003E15F6">
      <w:pPr>
        <w:pBdr>
          <w:top w:val="nil"/>
          <w:left w:val="nil"/>
          <w:bottom w:val="nil"/>
          <w:right w:val="nil"/>
          <w:between w:val="nil"/>
        </w:pBdr>
        <w:jc w:val="both"/>
        <w:rPr>
          <w:color w:val="000000"/>
          <w:sz w:val="20"/>
          <w:szCs w:val="20"/>
        </w:rPr>
      </w:pPr>
    </w:p>
    <w:p w14:paraId="219852B8" w14:textId="77777777" w:rsidR="003E15F6" w:rsidRDefault="003E15F6">
      <w:pPr>
        <w:pBdr>
          <w:top w:val="nil"/>
          <w:left w:val="nil"/>
          <w:bottom w:val="nil"/>
          <w:right w:val="nil"/>
          <w:between w:val="nil"/>
        </w:pBdr>
        <w:jc w:val="both"/>
        <w:rPr>
          <w:color w:val="000000"/>
          <w:sz w:val="20"/>
          <w:szCs w:val="20"/>
        </w:rPr>
      </w:pPr>
      <w:r w:rsidRPr="003E15F6">
        <w:rPr>
          <w:color w:val="000000"/>
          <w:sz w:val="20"/>
          <w:szCs w:val="20"/>
        </w:rPr>
        <w:t>En este sentido la concienciación se enfoca a tres grupos de interés claves</w:t>
      </w:r>
      <w:r>
        <w:rPr>
          <w:color w:val="000000"/>
          <w:sz w:val="20"/>
          <w:szCs w:val="20"/>
        </w:rPr>
        <w:t>:</w:t>
      </w:r>
    </w:p>
    <w:p w14:paraId="66664100" w14:textId="77777777" w:rsidR="003E15F6" w:rsidRDefault="003E15F6">
      <w:pPr>
        <w:pBdr>
          <w:top w:val="nil"/>
          <w:left w:val="nil"/>
          <w:bottom w:val="nil"/>
          <w:right w:val="nil"/>
          <w:between w:val="nil"/>
        </w:pBdr>
        <w:jc w:val="both"/>
        <w:rPr>
          <w:color w:val="000000"/>
          <w:sz w:val="20"/>
          <w:szCs w:val="20"/>
        </w:rPr>
      </w:pPr>
    </w:p>
    <w:p w14:paraId="000000B9" w14:textId="13EC9A0D" w:rsidR="00063CAC" w:rsidRDefault="003E15F6">
      <w:pPr>
        <w:pBdr>
          <w:top w:val="nil"/>
          <w:left w:val="nil"/>
          <w:bottom w:val="nil"/>
          <w:right w:val="nil"/>
          <w:between w:val="nil"/>
        </w:pBdr>
        <w:jc w:val="both"/>
        <w:rPr>
          <w:color w:val="000000"/>
          <w:sz w:val="20"/>
          <w:szCs w:val="20"/>
        </w:rPr>
      </w:pPr>
      <w:r>
        <w:rPr>
          <w:noProof/>
          <w:color w:val="000000"/>
          <w:sz w:val="20"/>
          <w:szCs w:val="20"/>
        </w:rPr>
        <w:drawing>
          <wp:inline distT="0" distB="0" distL="0" distR="0" wp14:anchorId="3C26B544" wp14:editId="7CA370FD">
            <wp:extent cx="4648200" cy="2219325"/>
            <wp:effectExtent l="19050" t="0" r="38100" b="0"/>
            <wp:docPr id="110359726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000000BA" w14:textId="25329552" w:rsidR="00063CAC" w:rsidRDefault="00000000">
      <w:pPr>
        <w:pBdr>
          <w:top w:val="nil"/>
          <w:left w:val="nil"/>
          <w:bottom w:val="nil"/>
          <w:right w:val="nil"/>
          <w:between w:val="nil"/>
        </w:pBdr>
        <w:jc w:val="center"/>
        <w:rPr>
          <w:color w:val="000000"/>
          <w:sz w:val="20"/>
          <w:szCs w:val="20"/>
        </w:rPr>
      </w:pPr>
      <w:sdt>
        <w:sdtPr>
          <w:tag w:val="goog_rdk_10"/>
          <w:id w:val="1179928037"/>
          <w:showingPlcHdr/>
        </w:sdtPr>
        <w:sdtContent>
          <w:r w:rsidR="003E15F6">
            <w:t xml:space="preserve">     </w:t>
          </w:r>
        </w:sdtContent>
      </w:sdt>
    </w:p>
    <w:p w14:paraId="000000BB" w14:textId="77777777" w:rsidR="00063CAC" w:rsidRDefault="00063CAC">
      <w:pPr>
        <w:pBdr>
          <w:top w:val="nil"/>
          <w:left w:val="nil"/>
          <w:bottom w:val="nil"/>
          <w:right w:val="nil"/>
          <w:between w:val="nil"/>
        </w:pBdr>
        <w:jc w:val="both"/>
        <w:rPr>
          <w:b/>
          <w:color w:val="000000"/>
          <w:sz w:val="20"/>
          <w:szCs w:val="20"/>
        </w:rPr>
      </w:pPr>
    </w:p>
    <w:p w14:paraId="000000BC" w14:textId="77777777" w:rsidR="00063CAC" w:rsidRDefault="004B155E">
      <w:pPr>
        <w:pBdr>
          <w:top w:val="nil"/>
          <w:left w:val="nil"/>
          <w:bottom w:val="nil"/>
          <w:right w:val="nil"/>
          <w:between w:val="nil"/>
        </w:pBdr>
        <w:jc w:val="both"/>
        <w:rPr>
          <w:b/>
          <w:color w:val="000000"/>
          <w:sz w:val="20"/>
          <w:szCs w:val="20"/>
        </w:rPr>
      </w:pPr>
      <w:r>
        <w:rPr>
          <w:b/>
          <w:color w:val="000000"/>
          <w:sz w:val="20"/>
          <w:szCs w:val="20"/>
        </w:rPr>
        <w:t>Los dueños del negocio</w:t>
      </w:r>
    </w:p>
    <w:p w14:paraId="000000BD" w14:textId="77777777" w:rsidR="00063CAC" w:rsidRDefault="00063CAC">
      <w:pPr>
        <w:pBdr>
          <w:top w:val="nil"/>
          <w:left w:val="nil"/>
          <w:bottom w:val="nil"/>
          <w:right w:val="nil"/>
          <w:between w:val="nil"/>
        </w:pBdr>
        <w:jc w:val="both"/>
        <w:rPr>
          <w:color w:val="000000"/>
          <w:sz w:val="20"/>
          <w:szCs w:val="20"/>
        </w:rPr>
      </w:pPr>
    </w:p>
    <w:p w14:paraId="000000BE" w14:textId="77777777" w:rsidR="00063CAC" w:rsidRDefault="004B155E">
      <w:pPr>
        <w:pBdr>
          <w:top w:val="nil"/>
          <w:left w:val="nil"/>
          <w:bottom w:val="nil"/>
          <w:right w:val="nil"/>
          <w:between w:val="nil"/>
        </w:pBdr>
        <w:jc w:val="both"/>
        <w:rPr>
          <w:color w:val="000000"/>
          <w:sz w:val="20"/>
          <w:szCs w:val="20"/>
        </w:rPr>
      </w:pPr>
      <w:r>
        <w:rPr>
          <w:color w:val="000000"/>
          <w:sz w:val="20"/>
          <w:szCs w:val="20"/>
        </w:rPr>
        <w:t>Los dueños de negocio están representados por los gerentes, presidentes y todos los altos cargos de una organización con poder de decisión e influencia sobre todas o ciertas áreas de la misma.</w:t>
      </w:r>
    </w:p>
    <w:p w14:paraId="000000BF" w14:textId="77777777" w:rsidR="00063CAC" w:rsidRDefault="00063CAC">
      <w:pPr>
        <w:pBdr>
          <w:top w:val="nil"/>
          <w:left w:val="nil"/>
          <w:bottom w:val="nil"/>
          <w:right w:val="nil"/>
          <w:between w:val="nil"/>
        </w:pBdr>
        <w:jc w:val="both"/>
        <w:rPr>
          <w:color w:val="000000"/>
          <w:sz w:val="20"/>
          <w:szCs w:val="20"/>
        </w:rPr>
      </w:pPr>
    </w:p>
    <w:p w14:paraId="000000C0" w14:textId="77777777" w:rsidR="00063CAC" w:rsidRDefault="004B155E">
      <w:pPr>
        <w:pBdr>
          <w:top w:val="nil"/>
          <w:left w:val="nil"/>
          <w:bottom w:val="nil"/>
          <w:right w:val="nil"/>
          <w:between w:val="nil"/>
        </w:pBdr>
        <w:jc w:val="both"/>
        <w:rPr>
          <w:color w:val="000000"/>
          <w:sz w:val="20"/>
          <w:szCs w:val="20"/>
        </w:rPr>
      </w:pPr>
      <w:r>
        <w:rPr>
          <w:noProof/>
          <w:color w:val="000000"/>
        </w:rPr>
        <w:drawing>
          <wp:inline distT="0" distB="0" distL="0" distR="0" wp14:anchorId="3F61E512" wp14:editId="299DB906">
            <wp:extent cx="3714325" cy="1900130"/>
            <wp:effectExtent l="0" t="0" r="0" b="0"/>
            <wp:docPr id="1083" name="image20.jpg" descr="Ejecutivo, Empresaria, Poder De La Mujer, Especialista"/>
            <wp:cNvGraphicFramePr/>
            <a:graphic xmlns:a="http://schemas.openxmlformats.org/drawingml/2006/main">
              <a:graphicData uri="http://schemas.openxmlformats.org/drawingml/2006/picture">
                <pic:pic xmlns:pic="http://schemas.openxmlformats.org/drawingml/2006/picture">
                  <pic:nvPicPr>
                    <pic:cNvPr id="0" name="image20.jpg" descr="Ejecutivo, Empresaria, Poder De La Mujer, Especialista"/>
                    <pic:cNvPicPr preferRelativeResize="0"/>
                  </pic:nvPicPr>
                  <pic:blipFill>
                    <a:blip r:embed="rId45"/>
                    <a:srcRect/>
                    <a:stretch>
                      <a:fillRect/>
                    </a:stretch>
                  </pic:blipFill>
                  <pic:spPr>
                    <a:xfrm>
                      <a:off x="0" y="0"/>
                      <a:ext cx="3714325" cy="1900130"/>
                    </a:xfrm>
                    <a:prstGeom prst="rect">
                      <a:avLst/>
                    </a:prstGeom>
                    <a:ln/>
                  </pic:spPr>
                </pic:pic>
              </a:graphicData>
            </a:graphic>
          </wp:inline>
        </w:drawing>
      </w:r>
    </w:p>
    <w:p w14:paraId="000000C1" w14:textId="77777777" w:rsidR="00063CAC" w:rsidRDefault="00000000">
      <w:pPr>
        <w:pBdr>
          <w:top w:val="nil"/>
          <w:left w:val="nil"/>
          <w:bottom w:val="nil"/>
          <w:right w:val="nil"/>
          <w:between w:val="nil"/>
        </w:pBdr>
        <w:jc w:val="both"/>
        <w:rPr>
          <w:color w:val="000000"/>
          <w:sz w:val="20"/>
          <w:szCs w:val="20"/>
        </w:rPr>
      </w:pPr>
      <w:hyperlink r:id="rId46">
        <w:r w:rsidR="004B155E">
          <w:rPr>
            <w:color w:val="0000FF"/>
            <w:sz w:val="20"/>
            <w:szCs w:val="20"/>
            <w:u w:val="single"/>
          </w:rPr>
          <w:t>https://cdn.pixabay.com/photo/2017/04/08/09/02/executive-2212770_960_720.jpg</w:t>
        </w:r>
      </w:hyperlink>
      <w:r w:rsidR="004B155E">
        <w:rPr>
          <w:color w:val="000000"/>
          <w:sz w:val="20"/>
          <w:szCs w:val="20"/>
        </w:rPr>
        <w:t xml:space="preserve"> </w:t>
      </w:r>
    </w:p>
    <w:p w14:paraId="000000C2" w14:textId="77777777" w:rsidR="00063CAC" w:rsidRDefault="004B155E">
      <w:pPr>
        <w:pBdr>
          <w:top w:val="nil"/>
          <w:left w:val="nil"/>
          <w:bottom w:val="nil"/>
          <w:right w:val="nil"/>
          <w:between w:val="nil"/>
        </w:pBdr>
        <w:jc w:val="both"/>
        <w:rPr>
          <w:color w:val="000000"/>
          <w:sz w:val="20"/>
          <w:szCs w:val="20"/>
        </w:rPr>
      </w:pPr>
      <w:r>
        <w:rPr>
          <w:color w:val="000000"/>
          <w:sz w:val="20"/>
          <w:szCs w:val="20"/>
        </w:rPr>
        <w:tab/>
      </w:r>
    </w:p>
    <w:p w14:paraId="000000C3" w14:textId="5EF6E078" w:rsidR="00063CAC" w:rsidRDefault="004B155E">
      <w:pPr>
        <w:pBdr>
          <w:top w:val="nil"/>
          <w:left w:val="nil"/>
          <w:bottom w:val="nil"/>
          <w:right w:val="nil"/>
          <w:between w:val="nil"/>
        </w:pBdr>
        <w:jc w:val="both"/>
        <w:rPr>
          <w:color w:val="000000"/>
          <w:sz w:val="20"/>
          <w:szCs w:val="20"/>
        </w:rPr>
      </w:pPr>
      <w:r>
        <w:rPr>
          <w:color w:val="000000"/>
          <w:sz w:val="20"/>
          <w:szCs w:val="20"/>
        </w:rPr>
        <w:t>Sobre los dueños del negocio, importa reconocer</w:t>
      </w:r>
      <w:r w:rsidR="008134F9">
        <w:rPr>
          <w:color w:val="000000"/>
          <w:sz w:val="20"/>
          <w:szCs w:val="20"/>
        </w:rPr>
        <w:t xml:space="preserve"> que</w:t>
      </w:r>
      <w:r w:rsidR="00001A91">
        <w:rPr>
          <w:color w:val="000000"/>
          <w:sz w:val="20"/>
          <w:szCs w:val="20"/>
        </w:rPr>
        <w:t xml:space="preserve"> hay</w:t>
      </w:r>
      <w:r w:rsidR="008134F9">
        <w:rPr>
          <w:color w:val="000000"/>
          <w:sz w:val="20"/>
          <w:szCs w:val="20"/>
        </w:rPr>
        <w:t>:</w:t>
      </w:r>
    </w:p>
    <w:p w14:paraId="3FDC43F6" w14:textId="02ECE6A4" w:rsidR="003E15F6" w:rsidRDefault="003E15F6">
      <w:pPr>
        <w:pBdr>
          <w:top w:val="nil"/>
          <w:left w:val="nil"/>
          <w:bottom w:val="nil"/>
          <w:right w:val="nil"/>
          <w:between w:val="nil"/>
        </w:pBdr>
        <w:jc w:val="both"/>
        <w:rPr>
          <w:noProof/>
          <w:color w:val="000000"/>
          <w:sz w:val="20"/>
          <w:szCs w:val="20"/>
        </w:rPr>
      </w:pPr>
    </w:p>
    <w:p w14:paraId="4C14CA35" w14:textId="605750E8" w:rsidR="008134F9" w:rsidRDefault="008134F9">
      <w:pPr>
        <w:pBdr>
          <w:top w:val="nil"/>
          <w:left w:val="nil"/>
          <w:bottom w:val="nil"/>
          <w:right w:val="nil"/>
          <w:between w:val="nil"/>
        </w:pBdr>
        <w:jc w:val="both"/>
        <w:rPr>
          <w:noProof/>
          <w:color w:val="000000"/>
          <w:sz w:val="20"/>
          <w:szCs w:val="20"/>
        </w:rPr>
      </w:pPr>
      <w:r>
        <w:rPr>
          <w:noProof/>
          <w:color w:val="000000"/>
          <w:sz w:val="20"/>
          <w:szCs w:val="20"/>
        </w:rPr>
        <w:lastRenderedPageBreak/>
        <w:drawing>
          <wp:inline distT="0" distB="0" distL="0" distR="0" wp14:anchorId="10C7C739" wp14:editId="25930F84">
            <wp:extent cx="5486400" cy="3200400"/>
            <wp:effectExtent l="19050" t="0" r="19050" b="0"/>
            <wp:docPr id="646003073"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3E2CC17" w14:textId="77777777" w:rsidR="008134F9" w:rsidRDefault="008134F9">
      <w:pPr>
        <w:pBdr>
          <w:top w:val="nil"/>
          <w:left w:val="nil"/>
          <w:bottom w:val="nil"/>
          <w:right w:val="nil"/>
          <w:between w:val="nil"/>
        </w:pBdr>
        <w:jc w:val="both"/>
        <w:rPr>
          <w:color w:val="000000"/>
          <w:sz w:val="20"/>
          <w:szCs w:val="20"/>
        </w:rPr>
      </w:pPr>
    </w:p>
    <w:p w14:paraId="000000C4" w14:textId="77777777" w:rsidR="00063CAC" w:rsidRDefault="004B155E">
      <w:pPr>
        <w:pBdr>
          <w:top w:val="nil"/>
          <w:left w:val="nil"/>
          <w:bottom w:val="nil"/>
          <w:right w:val="nil"/>
          <w:between w:val="nil"/>
        </w:pBdr>
        <w:jc w:val="both"/>
        <w:rPr>
          <w:color w:val="000000"/>
          <w:sz w:val="20"/>
          <w:szCs w:val="20"/>
        </w:rPr>
      </w:pPr>
      <w:r>
        <w:rPr>
          <w:color w:val="000000"/>
          <w:sz w:val="20"/>
          <w:szCs w:val="20"/>
        </w:rPr>
        <w:tab/>
      </w:r>
    </w:p>
    <w:p w14:paraId="000000CE" w14:textId="7E4BF0E1" w:rsidR="00063CAC" w:rsidRDefault="00CC61F5" w:rsidP="00CC61F5">
      <w:pPr>
        <w:pBdr>
          <w:top w:val="nil"/>
          <w:left w:val="nil"/>
          <w:bottom w:val="nil"/>
          <w:right w:val="nil"/>
          <w:between w:val="nil"/>
        </w:pBdr>
        <w:tabs>
          <w:tab w:val="left" w:pos="3195"/>
        </w:tabs>
        <w:jc w:val="both"/>
        <w:rPr>
          <w:color w:val="000000"/>
          <w:sz w:val="20"/>
          <w:szCs w:val="20"/>
        </w:rPr>
      </w:pPr>
      <w:r>
        <w:rPr>
          <w:color w:val="000000"/>
          <w:sz w:val="20"/>
          <w:szCs w:val="20"/>
        </w:rPr>
        <w:tab/>
      </w:r>
    </w:p>
    <w:p w14:paraId="000000CF" w14:textId="77777777" w:rsidR="00063CAC" w:rsidRDefault="004B155E">
      <w:pPr>
        <w:pBdr>
          <w:top w:val="nil"/>
          <w:left w:val="nil"/>
          <w:bottom w:val="nil"/>
          <w:right w:val="nil"/>
          <w:between w:val="nil"/>
        </w:pBdr>
        <w:jc w:val="both"/>
        <w:rPr>
          <w:b/>
          <w:color w:val="000000"/>
          <w:sz w:val="20"/>
          <w:szCs w:val="20"/>
        </w:rPr>
      </w:pPr>
      <w:r>
        <w:rPr>
          <w:b/>
          <w:color w:val="000000"/>
          <w:sz w:val="20"/>
          <w:szCs w:val="20"/>
        </w:rPr>
        <w:t>Operadores técnicos</w:t>
      </w:r>
    </w:p>
    <w:p w14:paraId="000000D0" w14:textId="77777777" w:rsidR="00063CAC" w:rsidRDefault="00063CAC">
      <w:pPr>
        <w:jc w:val="both"/>
        <w:rPr>
          <w:sz w:val="20"/>
          <w:szCs w:val="20"/>
        </w:rPr>
      </w:pPr>
    </w:p>
    <w:p w14:paraId="000000D1" w14:textId="77777777" w:rsidR="00063CAC" w:rsidRDefault="004B155E">
      <w:pPr>
        <w:pBdr>
          <w:top w:val="nil"/>
          <w:left w:val="nil"/>
          <w:bottom w:val="nil"/>
          <w:right w:val="nil"/>
          <w:between w:val="nil"/>
        </w:pBdr>
        <w:jc w:val="both"/>
        <w:rPr>
          <w:color w:val="000000"/>
          <w:sz w:val="20"/>
          <w:szCs w:val="20"/>
        </w:rPr>
      </w:pPr>
      <w:r>
        <w:t xml:space="preserve">     </w:t>
      </w:r>
      <w:sdt>
        <w:sdtPr>
          <w:tag w:val="goog_rdk_12"/>
          <w:id w:val="349765237"/>
        </w:sdtPr>
        <w:sdtContent>
          <w:commentRangeStart w:id="52"/>
        </w:sdtContent>
      </w:sdt>
      <w:r>
        <w:rPr>
          <w:color w:val="000000"/>
          <w:sz w:val="20"/>
          <w:szCs w:val="20"/>
        </w:rPr>
        <w:t xml:space="preserve">Se trata del grupo o equipo de técnicos, tecnólogos e ingenieros que se encargan de desarrollar, implementar y operar o mantener los sistemas de información. </w:t>
      </w:r>
    </w:p>
    <w:p w14:paraId="000000D2" w14:textId="77777777" w:rsidR="00063CAC" w:rsidRDefault="004B155E">
      <w:pPr>
        <w:pBdr>
          <w:top w:val="nil"/>
          <w:left w:val="nil"/>
          <w:bottom w:val="nil"/>
          <w:right w:val="nil"/>
          <w:between w:val="nil"/>
        </w:pBdr>
        <w:jc w:val="center"/>
        <w:rPr>
          <w:color w:val="000000"/>
          <w:sz w:val="20"/>
          <w:szCs w:val="20"/>
        </w:rPr>
      </w:pPr>
      <w:r>
        <w:rPr>
          <w:noProof/>
          <w:color w:val="000000"/>
        </w:rPr>
        <w:drawing>
          <wp:inline distT="0" distB="0" distL="0" distR="0" wp14:anchorId="22CFEF67" wp14:editId="1E1FFC31">
            <wp:extent cx="2591675" cy="1495930"/>
            <wp:effectExtent l="0" t="0" r="0" b="0"/>
            <wp:docPr id="1085" name="image23.jpg" descr="Trabajo En Equipo, Cooperación, Lluvia De Ideas"/>
            <wp:cNvGraphicFramePr/>
            <a:graphic xmlns:a="http://schemas.openxmlformats.org/drawingml/2006/main">
              <a:graphicData uri="http://schemas.openxmlformats.org/drawingml/2006/picture">
                <pic:pic xmlns:pic="http://schemas.openxmlformats.org/drawingml/2006/picture">
                  <pic:nvPicPr>
                    <pic:cNvPr id="0" name="image23.jpg" descr="Trabajo En Equipo, Cooperación, Lluvia De Ideas"/>
                    <pic:cNvPicPr preferRelativeResize="0"/>
                  </pic:nvPicPr>
                  <pic:blipFill>
                    <a:blip r:embed="rId52"/>
                    <a:srcRect/>
                    <a:stretch>
                      <a:fillRect/>
                    </a:stretch>
                  </pic:blipFill>
                  <pic:spPr>
                    <a:xfrm>
                      <a:off x="0" y="0"/>
                      <a:ext cx="2591675" cy="1495930"/>
                    </a:xfrm>
                    <a:prstGeom prst="rect">
                      <a:avLst/>
                    </a:prstGeom>
                    <a:ln/>
                  </pic:spPr>
                </pic:pic>
              </a:graphicData>
            </a:graphic>
          </wp:inline>
        </w:drawing>
      </w:r>
    </w:p>
    <w:p w14:paraId="000000D3" w14:textId="77777777" w:rsidR="00063CAC" w:rsidRDefault="00000000">
      <w:pPr>
        <w:pBdr>
          <w:top w:val="nil"/>
          <w:left w:val="nil"/>
          <w:bottom w:val="nil"/>
          <w:right w:val="nil"/>
          <w:between w:val="nil"/>
        </w:pBdr>
        <w:jc w:val="center"/>
        <w:rPr>
          <w:color w:val="000000"/>
          <w:sz w:val="20"/>
          <w:szCs w:val="20"/>
        </w:rPr>
      </w:pPr>
      <w:hyperlink r:id="rId53">
        <w:r w:rsidR="004B155E">
          <w:rPr>
            <w:color w:val="0000FF"/>
            <w:sz w:val="20"/>
            <w:szCs w:val="20"/>
            <w:u w:val="single"/>
          </w:rPr>
          <w:t>https://cdn.pixabay.com/photo/2018/03/10/12/00/teamwork-3213924_960_720.jpg</w:t>
        </w:r>
      </w:hyperlink>
      <w:commentRangeEnd w:id="52"/>
      <w:r w:rsidR="004B155E">
        <w:commentReference w:id="52"/>
      </w:r>
    </w:p>
    <w:p w14:paraId="000000D4" w14:textId="77777777" w:rsidR="00063CAC" w:rsidRDefault="00063CAC">
      <w:pPr>
        <w:pBdr>
          <w:top w:val="nil"/>
          <w:left w:val="nil"/>
          <w:bottom w:val="nil"/>
          <w:right w:val="nil"/>
          <w:between w:val="nil"/>
        </w:pBdr>
        <w:jc w:val="both"/>
        <w:rPr>
          <w:color w:val="000000"/>
          <w:sz w:val="20"/>
          <w:szCs w:val="20"/>
        </w:rPr>
      </w:pPr>
    </w:p>
    <w:p w14:paraId="000000D5" w14:textId="77777777" w:rsidR="00063CAC" w:rsidRDefault="004B155E">
      <w:pPr>
        <w:pBdr>
          <w:top w:val="nil"/>
          <w:left w:val="nil"/>
          <w:bottom w:val="nil"/>
          <w:right w:val="nil"/>
          <w:between w:val="nil"/>
        </w:pBdr>
        <w:jc w:val="both"/>
        <w:rPr>
          <w:color w:val="000000"/>
          <w:sz w:val="20"/>
          <w:szCs w:val="20"/>
        </w:rPr>
      </w:pPr>
      <w:r>
        <w:rPr>
          <w:color w:val="000000"/>
          <w:sz w:val="20"/>
          <w:szCs w:val="20"/>
        </w:rPr>
        <w:t>Este grupo se debe mantener muy consciente de la importancia de la ciberseguridad debido a que son responsables por la apropiación de las tecnologías y si no aplican las mejores prácticas, pueden generar brechas o vulnerabilidad de seguridad digital.</w:t>
      </w:r>
    </w:p>
    <w:p w14:paraId="000000D6" w14:textId="77777777" w:rsidR="00063CAC" w:rsidRDefault="00063CAC">
      <w:pPr>
        <w:pBdr>
          <w:top w:val="nil"/>
          <w:left w:val="nil"/>
          <w:bottom w:val="nil"/>
          <w:right w:val="nil"/>
          <w:between w:val="nil"/>
        </w:pBdr>
        <w:jc w:val="both"/>
        <w:rPr>
          <w:color w:val="000000"/>
          <w:sz w:val="20"/>
          <w:szCs w:val="20"/>
        </w:rPr>
      </w:pPr>
    </w:p>
    <w:p w14:paraId="1047AF00" w14:textId="31C19A22" w:rsidR="00401C9F" w:rsidRDefault="00401C9F">
      <w:pPr>
        <w:pBdr>
          <w:top w:val="nil"/>
          <w:left w:val="nil"/>
          <w:bottom w:val="nil"/>
          <w:right w:val="nil"/>
          <w:between w:val="nil"/>
        </w:pBdr>
        <w:jc w:val="both"/>
        <w:rPr>
          <w:color w:val="000000"/>
          <w:sz w:val="20"/>
          <w:szCs w:val="20"/>
        </w:rPr>
      </w:pPr>
      <w:commentRangeStart w:id="53"/>
      <w:r>
        <w:rPr>
          <w:noProof/>
          <w:color w:val="000000"/>
          <w:sz w:val="20"/>
          <w:szCs w:val="20"/>
        </w:rPr>
        <w:lastRenderedPageBreak/>
        <w:drawing>
          <wp:inline distT="0" distB="0" distL="0" distR="0" wp14:anchorId="6B42DF51" wp14:editId="0536E246">
            <wp:extent cx="5486400" cy="3200400"/>
            <wp:effectExtent l="0" t="0" r="0" b="57150"/>
            <wp:docPr id="2133081909"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commentRangeEnd w:id="53"/>
      <w:r>
        <w:rPr>
          <w:rStyle w:val="Refdecomentario"/>
        </w:rPr>
        <w:commentReference w:id="53"/>
      </w:r>
    </w:p>
    <w:p w14:paraId="18535647" w14:textId="77777777" w:rsidR="00401C9F" w:rsidRDefault="00401C9F">
      <w:pPr>
        <w:pBdr>
          <w:top w:val="nil"/>
          <w:left w:val="nil"/>
          <w:bottom w:val="nil"/>
          <w:right w:val="nil"/>
          <w:between w:val="nil"/>
        </w:pBdr>
        <w:jc w:val="both"/>
        <w:rPr>
          <w:color w:val="000000"/>
          <w:sz w:val="20"/>
          <w:szCs w:val="20"/>
        </w:rPr>
      </w:pPr>
    </w:p>
    <w:p w14:paraId="000000D8" w14:textId="77777777" w:rsidR="00063CAC" w:rsidRDefault="004B155E">
      <w:pPr>
        <w:pBdr>
          <w:top w:val="nil"/>
          <w:left w:val="nil"/>
          <w:bottom w:val="nil"/>
          <w:right w:val="nil"/>
          <w:between w:val="nil"/>
        </w:pBdr>
        <w:jc w:val="both"/>
        <w:rPr>
          <w:b/>
          <w:color w:val="000000"/>
          <w:sz w:val="20"/>
          <w:szCs w:val="20"/>
        </w:rPr>
      </w:pPr>
      <w:r>
        <w:rPr>
          <w:b/>
          <w:color w:val="000000"/>
          <w:sz w:val="20"/>
          <w:szCs w:val="20"/>
        </w:rPr>
        <w:t>Usuarios</w:t>
      </w:r>
    </w:p>
    <w:p w14:paraId="000000D9" w14:textId="77777777" w:rsidR="00063CAC" w:rsidRDefault="00063CAC">
      <w:pPr>
        <w:pBdr>
          <w:top w:val="nil"/>
          <w:left w:val="nil"/>
          <w:bottom w:val="nil"/>
          <w:right w:val="nil"/>
          <w:between w:val="nil"/>
        </w:pBdr>
        <w:jc w:val="both"/>
        <w:rPr>
          <w:color w:val="000000"/>
          <w:sz w:val="20"/>
          <w:szCs w:val="20"/>
        </w:rPr>
      </w:pPr>
    </w:p>
    <w:p w14:paraId="000000DA" w14:textId="77777777" w:rsidR="00063CAC" w:rsidRDefault="004B155E">
      <w:pPr>
        <w:pBdr>
          <w:top w:val="nil"/>
          <w:left w:val="nil"/>
          <w:bottom w:val="nil"/>
          <w:right w:val="nil"/>
          <w:between w:val="nil"/>
        </w:pBdr>
        <w:jc w:val="both"/>
        <w:rPr>
          <w:color w:val="000000"/>
          <w:sz w:val="20"/>
          <w:szCs w:val="20"/>
        </w:rPr>
      </w:pPr>
      <w:r>
        <w:rPr>
          <w:color w:val="000000"/>
          <w:sz w:val="20"/>
          <w:szCs w:val="20"/>
        </w:rPr>
        <w:t xml:space="preserve">Los usuarios son el elemento con mayor susceptibilidad de ser atacados por los ciberdelincuentes, por lo tanto, deben recibir una atención especial en la concienciación de ciberseguridad, pues estos tienen accesos y privilegios para la manipulación de información en los sistemas de información, dentro de una organización. </w:t>
      </w:r>
    </w:p>
    <w:p w14:paraId="000000DB" w14:textId="77777777" w:rsidR="00063CAC" w:rsidRDefault="004B155E">
      <w:pPr>
        <w:pBdr>
          <w:top w:val="nil"/>
          <w:left w:val="nil"/>
          <w:bottom w:val="nil"/>
          <w:right w:val="nil"/>
          <w:between w:val="nil"/>
        </w:pBdr>
        <w:jc w:val="center"/>
        <w:rPr>
          <w:color w:val="000000"/>
          <w:sz w:val="20"/>
          <w:szCs w:val="20"/>
        </w:rPr>
      </w:pPr>
      <w:r>
        <w:rPr>
          <w:noProof/>
          <w:color w:val="000000"/>
        </w:rPr>
        <w:drawing>
          <wp:inline distT="0" distB="0" distL="0" distR="0" wp14:anchorId="61B1421A" wp14:editId="1894D2DB">
            <wp:extent cx="3162299" cy="1952625"/>
            <wp:effectExtent l="0" t="0" r="635" b="0"/>
            <wp:docPr id="1087" name="image26.jpg" descr="Apretón De Manos, Las Manos, Computadora Portátil"/>
            <wp:cNvGraphicFramePr/>
            <a:graphic xmlns:a="http://schemas.openxmlformats.org/drawingml/2006/main">
              <a:graphicData uri="http://schemas.openxmlformats.org/drawingml/2006/picture">
                <pic:pic xmlns:pic="http://schemas.openxmlformats.org/drawingml/2006/picture">
                  <pic:nvPicPr>
                    <pic:cNvPr id="0" name="image26.jpg" descr="Apretón De Manos, Las Manos, Computadora Portátil"/>
                    <pic:cNvPicPr preferRelativeResize="0"/>
                  </pic:nvPicPr>
                  <pic:blipFill>
                    <a:blip r:embed="rId59"/>
                    <a:srcRect/>
                    <a:stretch>
                      <a:fillRect/>
                    </a:stretch>
                  </pic:blipFill>
                  <pic:spPr>
                    <a:xfrm>
                      <a:off x="0" y="0"/>
                      <a:ext cx="3168359" cy="1956367"/>
                    </a:xfrm>
                    <a:prstGeom prst="rect">
                      <a:avLst/>
                    </a:prstGeom>
                    <a:ln/>
                  </pic:spPr>
                </pic:pic>
              </a:graphicData>
            </a:graphic>
          </wp:inline>
        </w:drawing>
      </w:r>
    </w:p>
    <w:p w14:paraId="000000DC" w14:textId="77777777" w:rsidR="00063CAC" w:rsidRDefault="00000000">
      <w:pPr>
        <w:pBdr>
          <w:top w:val="nil"/>
          <w:left w:val="nil"/>
          <w:bottom w:val="nil"/>
          <w:right w:val="nil"/>
          <w:between w:val="nil"/>
        </w:pBdr>
        <w:jc w:val="center"/>
        <w:rPr>
          <w:color w:val="000000"/>
          <w:sz w:val="20"/>
          <w:szCs w:val="20"/>
        </w:rPr>
      </w:pPr>
      <w:hyperlink r:id="rId60">
        <w:r w:rsidR="004B155E">
          <w:rPr>
            <w:color w:val="0000FF"/>
            <w:sz w:val="20"/>
            <w:szCs w:val="20"/>
            <w:u w:val="single"/>
          </w:rPr>
          <w:t>https://cdn.pixabay.com/photo/2018/05/08/08/42/handshake-3382503_960_720.jpg</w:t>
        </w:r>
      </w:hyperlink>
    </w:p>
    <w:p w14:paraId="000000DD" w14:textId="77777777" w:rsidR="00063CAC" w:rsidRDefault="00063CAC">
      <w:pPr>
        <w:pBdr>
          <w:top w:val="nil"/>
          <w:left w:val="nil"/>
          <w:bottom w:val="nil"/>
          <w:right w:val="nil"/>
          <w:between w:val="nil"/>
        </w:pBdr>
        <w:jc w:val="both"/>
        <w:rPr>
          <w:color w:val="000000"/>
          <w:sz w:val="20"/>
          <w:szCs w:val="20"/>
        </w:rPr>
      </w:pPr>
    </w:p>
    <w:p w14:paraId="000000DE" w14:textId="77777777" w:rsidR="00063CAC" w:rsidRDefault="004B155E">
      <w:pPr>
        <w:pBdr>
          <w:top w:val="nil"/>
          <w:left w:val="nil"/>
          <w:bottom w:val="nil"/>
          <w:right w:val="nil"/>
          <w:between w:val="nil"/>
        </w:pBdr>
        <w:jc w:val="both"/>
        <w:rPr>
          <w:color w:val="000000"/>
          <w:sz w:val="20"/>
          <w:szCs w:val="20"/>
        </w:rPr>
      </w:pPr>
      <w:r>
        <w:rPr>
          <w:color w:val="000000"/>
          <w:sz w:val="20"/>
          <w:szCs w:val="20"/>
        </w:rPr>
        <w:t>En relación con los usuarios, en el marco de la concienciación de ciberseguridad, se debe recordar:</w:t>
      </w:r>
    </w:p>
    <w:p w14:paraId="000000DF" w14:textId="77777777" w:rsidR="00063CAC" w:rsidRDefault="00063CAC">
      <w:pPr>
        <w:pBdr>
          <w:top w:val="nil"/>
          <w:left w:val="nil"/>
          <w:bottom w:val="nil"/>
          <w:right w:val="nil"/>
          <w:between w:val="nil"/>
        </w:pBdr>
        <w:jc w:val="both"/>
        <w:rPr>
          <w:color w:val="FF0000"/>
          <w:sz w:val="20"/>
          <w:szCs w:val="20"/>
        </w:rPr>
      </w:pPr>
    </w:p>
    <w:p w14:paraId="000000E0" w14:textId="4DB7DE31" w:rsidR="00063CAC" w:rsidRDefault="00000000" w:rsidP="00B4119C">
      <w:pPr>
        <w:pBdr>
          <w:top w:val="nil"/>
          <w:left w:val="nil"/>
          <w:bottom w:val="nil"/>
          <w:right w:val="nil"/>
          <w:between w:val="nil"/>
        </w:pBdr>
        <w:ind w:firstLine="720"/>
        <w:jc w:val="both"/>
        <w:rPr>
          <w:b/>
          <w:color w:val="000000"/>
          <w:sz w:val="20"/>
          <w:szCs w:val="20"/>
        </w:rPr>
        <w:pPrChange w:id="54" w:author="Alix Cecilia Chinchilla Rueda" w:date="2023-10-16T18:56:00Z">
          <w:pPr>
            <w:pBdr>
              <w:top w:val="nil"/>
              <w:left w:val="nil"/>
              <w:bottom w:val="nil"/>
              <w:right w:val="nil"/>
              <w:between w:val="nil"/>
            </w:pBdr>
            <w:jc w:val="both"/>
          </w:pPr>
        </w:pPrChange>
      </w:pPr>
      <w:sdt>
        <w:sdtPr>
          <w:tag w:val="goog_rdk_14"/>
          <w:id w:val="-1821105903"/>
          <w:showingPlcHdr/>
        </w:sdtPr>
        <w:sdtContent>
          <w:r w:rsidR="00B4119C">
            <w:t xml:space="preserve">     </w:t>
          </w:r>
          <w:commentRangeStart w:id="55"/>
        </w:sdtContent>
      </w:sdt>
      <w:r w:rsidR="004B155E">
        <w:rPr>
          <w:b/>
          <w:color w:val="000000"/>
          <w:sz w:val="20"/>
          <w:szCs w:val="20"/>
        </w:rPr>
        <w:t>Lograr vías de concienciación</w:t>
      </w:r>
    </w:p>
    <w:p w14:paraId="000000E1" w14:textId="77777777" w:rsidR="00063CAC" w:rsidRDefault="004B155E">
      <w:pPr>
        <w:pBdr>
          <w:top w:val="nil"/>
          <w:left w:val="nil"/>
          <w:bottom w:val="nil"/>
          <w:right w:val="nil"/>
          <w:between w:val="nil"/>
        </w:pBdr>
        <w:jc w:val="both"/>
        <w:rPr>
          <w:color w:val="000000"/>
          <w:sz w:val="20"/>
          <w:szCs w:val="20"/>
        </w:rPr>
      </w:pPr>
      <w:r>
        <w:rPr>
          <w:color w:val="000000"/>
          <w:sz w:val="20"/>
          <w:szCs w:val="20"/>
        </w:rPr>
        <w:t>Es importante que se apliquen estrategias de concienciación de usuarios por medio de charlas, cursos, talleres prácticos, boletines, entre otras estrategias de comunicación para la concienciación.</w:t>
      </w:r>
    </w:p>
    <w:p w14:paraId="000000E2" w14:textId="77777777" w:rsidR="00063CAC" w:rsidRDefault="004B155E">
      <w:pPr>
        <w:pBdr>
          <w:top w:val="nil"/>
          <w:left w:val="nil"/>
          <w:bottom w:val="nil"/>
          <w:right w:val="nil"/>
          <w:between w:val="nil"/>
        </w:pBdr>
        <w:jc w:val="both"/>
        <w:rPr>
          <w:color w:val="000000"/>
          <w:sz w:val="20"/>
          <w:szCs w:val="20"/>
        </w:rPr>
      </w:pPr>
      <w:r>
        <w:rPr>
          <w:color w:val="000000"/>
          <w:sz w:val="20"/>
          <w:szCs w:val="20"/>
        </w:rPr>
        <w:t xml:space="preserve"> </w:t>
      </w:r>
    </w:p>
    <w:p w14:paraId="000000E3" w14:textId="77777777" w:rsidR="00063CAC" w:rsidRDefault="004B155E" w:rsidP="00B4119C">
      <w:pPr>
        <w:pBdr>
          <w:top w:val="nil"/>
          <w:left w:val="nil"/>
          <w:bottom w:val="nil"/>
          <w:right w:val="nil"/>
          <w:between w:val="nil"/>
        </w:pBdr>
        <w:ind w:firstLine="720"/>
        <w:jc w:val="both"/>
        <w:rPr>
          <w:b/>
          <w:color w:val="000000"/>
          <w:sz w:val="20"/>
          <w:szCs w:val="20"/>
        </w:rPr>
        <w:pPrChange w:id="56" w:author="Alix Cecilia Chinchilla Rueda" w:date="2023-10-16T18:56:00Z">
          <w:pPr>
            <w:pBdr>
              <w:top w:val="nil"/>
              <w:left w:val="nil"/>
              <w:bottom w:val="nil"/>
              <w:right w:val="nil"/>
              <w:between w:val="nil"/>
            </w:pBdr>
            <w:jc w:val="both"/>
          </w:pPr>
        </w:pPrChange>
      </w:pPr>
      <w:r>
        <w:rPr>
          <w:b/>
          <w:color w:val="000000"/>
          <w:sz w:val="20"/>
          <w:szCs w:val="20"/>
        </w:rPr>
        <w:t>Fortalecer el conocimiento en las personas</w:t>
      </w:r>
    </w:p>
    <w:p w14:paraId="000000E4" w14:textId="77777777" w:rsidR="00063CAC" w:rsidRDefault="004B155E">
      <w:pPr>
        <w:pBdr>
          <w:top w:val="nil"/>
          <w:left w:val="nil"/>
          <w:bottom w:val="nil"/>
          <w:right w:val="nil"/>
          <w:between w:val="nil"/>
        </w:pBdr>
        <w:jc w:val="both"/>
        <w:rPr>
          <w:color w:val="000000"/>
          <w:sz w:val="20"/>
          <w:szCs w:val="20"/>
        </w:rPr>
      </w:pPr>
      <w:r>
        <w:rPr>
          <w:color w:val="000000"/>
          <w:sz w:val="20"/>
          <w:szCs w:val="20"/>
        </w:rPr>
        <w:lastRenderedPageBreak/>
        <w:t xml:space="preserve">En ciberseguridad se dice que uno de los eslabones más débiles de la cadena son las personas, haciendo alusión a que se pueden tener los mejores controles de seguridad a nivel técnico, pero un error humano por falta de conocimientos o </w:t>
      </w:r>
      <w:proofErr w:type="gramStart"/>
      <w:r>
        <w:rPr>
          <w:color w:val="000000"/>
          <w:sz w:val="20"/>
          <w:szCs w:val="20"/>
        </w:rPr>
        <w:t>concienciación,</w:t>
      </w:r>
      <w:proofErr w:type="gramEnd"/>
      <w:r>
        <w:rPr>
          <w:color w:val="000000"/>
          <w:sz w:val="20"/>
          <w:szCs w:val="20"/>
        </w:rPr>
        <w:t xml:space="preserve"> puede hacer vulnerable a los sistemas más robustos y protegidos.</w:t>
      </w:r>
      <w:commentRangeEnd w:id="55"/>
      <w:r w:rsidR="00B05AC3">
        <w:rPr>
          <w:rStyle w:val="Refdecomentario"/>
        </w:rPr>
        <w:commentReference w:id="55"/>
      </w:r>
    </w:p>
    <w:p w14:paraId="000000E5" w14:textId="77777777" w:rsidR="00063CAC" w:rsidRDefault="00063CAC">
      <w:pPr>
        <w:pBdr>
          <w:top w:val="nil"/>
          <w:left w:val="nil"/>
          <w:bottom w:val="nil"/>
          <w:right w:val="nil"/>
          <w:between w:val="nil"/>
        </w:pBdr>
        <w:jc w:val="both"/>
        <w:rPr>
          <w:color w:val="000000"/>
          <w:sz w:val="20"/>
          <w:szCs w:val="20"/>
        </w:rPr>
      </w:pPr>
    </w:p>
    <w:p w14:paraId="000000E6" w14:textId="77777777" w:rsidR="00063CAC" w:rsidRDefault="004B155E">
      <w:pPr>
        <w:pBdr>
          <w:top w:val="nil"/>
          <w:left w:val="nil"/>
          <w:bottom w:val="nil"/>
          <w:right w:val="nil"/>
          <w:between w:val="nil"/>
        </w:pBdr>
        <w:rPr>
          <w:b/>
          <w:color w:val="000000"/>
          <w:sz w:val="20"/>
          <w:szCs w:val="20"/>
        </w:rPr>
      </w:pPr>
      <w:r>
        <w:rPr>
          <w:b/>
          <w:color w:val="000000"/>
          <w:sz w:val="20"/>
          <w:szCs w:val="20"/>
        </w:rPr>
        <w:t>2.2. Características del entrenamiento</w:t>
      </w:r>
    </w:p>
    <w:p w14:paraId="000000E7" w14:textId="77777777" w:rsidR="00063CAC" w:rsidRDefault="00063CAC">
      <w:pPr>
        <w:pBdr>
          <w:top w:val="nil"/>
          <w:left w:val="nil"/>
          <w:bottom w:val="nil"/>
          <w:right w:val="nil"/>
          <w:between w:val="nil"/>
        </w:pBdr>
        <w:rPr>
          <w:color w:val="000000"/>
          <w:sz w:val="20"/>
          <w:szCs w:val="20"/>
        </w:rPr>
      </w:pPr>
    </w:p>
    <w:p w14:paraId="000000E8" w14:textId="77777777" w:rsidR="00063CAC" w:rsidRDefault="004B155E">
      <w:pPr>
        <w:pBdr>
          <w:top w:val="nil"/>
          <w:left w:val="nil"/>
          <w:bottom w:val="nil"/>
          <w:right w:val="nil"/>
          <w:between w:val="nil"/>
        </w:pBdr>
        <w:jc w:val="both"/>
        <w:rPr>
          <w:color w:val="000000"/>
          <w:sz w:val="20"/>
          <w:szCs w:val="20"/>
        </w:rPr>
      </w:pPr>
      <w:r>
        <w:rPr>
          <w:color w:val="000000"/>
          <w:sz w:val="20"/>
          <w:szCs w:val="20"/>
        </w:rPr>
        <w:t>Las características comunes del entrenamiento y concienciación en ciberseguridad se centran en que ambos son elementos claves para instaurar una cultura de ciberseguridad en una organización; ambas se pueden aplicar a cualquier parte interna o externa de la compañía, comparten conceptos de formación y los propósitos de fortalecer el factor humano y la aplicación de mejores prácticas de seguridad en la apropiación de las tecnologías.</w:t>
      </w:r>
    </w:p>
    <w:p w14:paraId="7FDF0A0E" w14:textId="77777777" w:rsidR="00001A91" w:rsidRDefault="00001A91">
      <w:pPr>
        <w:pBdr>
          <w:top w:val="nil"/>
          <w:left w:val="nil"/>
          <w:bottom w:val="nil"/>
          <w:right w:val="nil"/>
          <w:between w:val="nil"/>
        </w:pBdr>
        <w:jc w:val="both"/>
        <w:rPr>
          <w:color w:val="000000"/>
          <w:sz w:val="20"/>
          <w:szCs w:val="20"/>
        </w:rPr>
      </w:pPr>
    </w:p>
    <w:p w14:paraId="35A8022A" w14:textId="6639D707" w:rsidR="00001A91" w:rsidRDefault="00001A91">
      <w:pPr>
        <w:pBdr>
          <w:top w:val="nil"/>
          <w:left w:val="nil"/>
          <w:bottom w:val="nil"/>
          <w:right w:val="nil"/>
          <w:between w:val="nil"/>
        </w:pBdr>
        <w:jc w:val="both"/>
        <w:rPr>
          <w:color w:val="000000"/>
          <w:sz w:val="20"/>
          <w:szCs w:val="20"/>
        </w:rPr>
      </w:pPr>
      <w:commentRangeStart w:id="57"/>
      <w:r w:rsidRPr="00001A91">
        <w:rPr>
          <w:noProof/>
          <w:color w:val="000000"/>
          <w:sz w:val="20"/>
          <w:szCs w:val="20"/>
        </w:rPr>
        <w:drawing>
          <wp:inline distT="0" distB="0" distL="0" distR="0" wp14:anchorId="53FB03DB" wp14:editId="47C485E7">
            <wp:extent cx="4295674" cy="2352675"/>
            <wp:effectExtent l="0" t="0" r="0" b="0"/>
            <wp:docPr id="322360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0558" name=""/>
                    <pic:cNvPicPr/>
                  </pic:nvPicPr>
                  <pic:blipFill>
                    <a:blip r:embed="rId61"/>
                    <a:stretch>
                      <a:fillRect/>
                    </a:stretch>
                  </pic:blipFill>
                  <pic:spPr>
                    <a:xfrm>
                      <a:off x="0" y="0"/>
                      <a:ext cx="4298942" cy="2354465"/>
                    </a:xfrm>
                    <a:prstGeom prst="rect">
                      <a:avLst/>
                    </a:prstGeom>
                  </pic:spPr>
                </pic:pic>
              </a:graphicData>
            </a:graphic>
          </wp:inline>
        </w:drawing>
      </w:r>
      <w:commentRangeEnd w:id="57"/>
      <w:r>
        <w:rPr>
          <w:rStyle w:val="Refdecomentario"/>
        </w:rPr>
        <w:commentReference w:id="57"/>
      </w:r>
    </w:p>
    <w:p w14:paraId="000000E9" w14:textId="198AD4A5" w:rsidR="00063CAC" w:rsidRDefault="00063CAC">
      <w:pPr>
        <w:pBdr>
          <w:top w:val="nil"/>
          <w:left w:val="nil"/>
          <w:bottom w:val="nil"/>
          <w:right w:val="nil"/>
          <w:between w:val="nil"/>
        </w:pBdr>
        <w:jc w:val="center"/>
        <w:rPr>
          <w:color w:val="000000"/>
          <w:sz w:val="20"/>
          <w:szCs w:val="20"/>
        </w:rPr>
      </w:pPr>
    </w:p>
    <w:p w14:paraId="000000EB" w14:textId="77777777" w:rsidR="00063CAC" w:rsidRDefault="00063CAC">
      <w:pPr>
        <w:pBdr>
          <w:top w:val="nil"/>
          <w:left w:val="nil"/>
          <w:bottom w:val="nil"/>
          <w:right w:val="nil"/>
          <w:between w:val="nil"/>
        </w:pBdr>
        <w:jc w:val="both"/>
        <w:rPr>
          <w:color w:val="000000"/>
          <w:sz w:val="20"/>
          <w:szCs w:val="20"/>
        </w:rPr>
      </w:pPr>
    </w:p>
    <w:p w14:paraId="000000EC" w14:textId="77777777" w:rsidR="00063CAC" w:rsidRDefault="004B155E">
      <w:pPr>
        <w:pBdr>
          <w:top w:val="nil"/>
          <w:left w:val="nil"/>
          <w:bottom w:val="nil"/>
          <w:right w:val="nil"/>
          <w:between w:val="nil"/>
        </w:pBdr>
        <w:jc w:val="both"/>
        <w:rPr>
          <w:color w:val="000000"/>
          <w:sz w:val="20"/>
          <w:szCs w:val="20"/>
        </w:rPr>
      </w:pPr>
      <w:r>
        <w:rPr>
          <w:color w:val="000000"/>
          <w:sz w:val="20"/>
          <w:szCs w:val="20"/>
        </w:rPr>
        <w:t>A continuación, se detallan algunas características.</w:t>
      </w:r>
    </w:p>
    <w:p w14:paraId="000000ED" w14:textId="77777777" w:rsidR="00063CAC" w:rsidRDefault="00063CAC">
      <w:pPr>
        <w:pBdr>
          <w:top w:val="nil"/>
          <w:left w:val="nil"/>
          <w:bottom w:val="nil"/>
          <w:right w:val="nil"/>
          <w:between w:val="nil"/>
        </w:pBdr>
        <w:jc w:val="both"/>
        <w:rPr>
          <w:color w:val="FF0000"/>
          <w:sz w:val="20"/>
          <w:szCs w:val="20"/>
        </w:rPr>
      </w:pPr>
    </w:p>
    <w:p w14:paraId="000000EE" w14:textId="2B8D892F" w:rsidR="00063CAC" w:rsidRDefault="00000000">
      <w:pPr>
        <w:jc w:val="both"/>
        <w:rPr>
          <w:b/>
          <w:sz w:val="20"/>
          <w:szCs w:val="20"/>
        </w:rPr>
      </w:pPr>
      <w:sdt>
        <w:sdtPr>
          <w:tag w:val="goog_rdk_15"/>
          <w:id w:val="1808896366"/>
          <w:showingPlcHdr/>
        </w:sdtPr>
        <w:sdtContent>
          <w:r w:rsidR="00725D7F">
            <w:t xml:space="preserve">     </w:t>
          </w:r>
          <w:commentRangeStart w:id="58"/>
        </w:sdtContent>
      </w:sdt>
      <w:r w:rsidR="004B155E">
        <w:rPr>
          <w:b/>
          <w:sz w:val="20"/>
          <w:szCs w:val="20"/>
        </w:rPr>
        <w:t xml:space="preserve">Asesoría </w:t>
      </w:r>
      <w:del w:id="59" w:author="Alix Cecilia Chinchilla Rueda" w:date="2023-10-16T19:03:00Z">
        <w:r w:rsidR="004B155E" w:rsidDel="00B4119C">
          <w:rPr>
            <w:b/>
            <w:sz w:val="20"/>
            <w:szCs w:val="20"/>
          </w:rPr>
          <w:delText xml:space="preserve">y </w:delText>
        </w:r>
      </w:del>
      <w:ins w:id="60" w:author="Alix Cecilia Chinchilla Rueda" w:date="2023-10-16T19:03:00Z">
        <w:r w:rsidR="00B4119C">
          <w:rPr>
            <w:b/>
            <w:sz w:val="20"/>
            <w:szCs w:val="20"/>
          </w:rPr>
          <w:t>o</w:t>
        </w:r>
        <w:r w:rsidR="00B4119C">
          <w:rPr>
            <w:b/>
            <w:sz w:val="20"/>
            <w:szCs w:val="20"/>
          </w:rPr>
          <w:t xml:space="preserve"> </w:t>
        </w:r>
      </w:ins>
      <w:r w:rsidR="004B155E">
        <w:rPr>
          <w:b/>
          <w:sz w:val="20"/>
          <w:szCs w:val="20"/>
        </w:rPr>
        <w:t>consultoría</w:t>
      </w:r>
    </w:p>
    <w:p w14:paraId="000000EF" w14:textId="3C47AE5B" w:rsidR="00063CAC" w:rsidRDefault="004B155E">
      <w:pPr>
        <w:pBdr>
          <w:top w:val="nil"/>
          <w:left w:val="nil"/>
          <w:bottom w:val="nil"/>
          <w:right w:val="nil"/>
          <w:between w:val="nil"/>
        </w:pBdr>
        <w:jc w:val="both"/>
        <w:rPr>
          <w:color w:val="000000"/>
          <w:sz w:val="20"/>
          <w:szCs w:val="20"/>
        </w:rPr>
      </w:pPr>
      <w:r>
        <w:rPr>
          <w:color w:val="000000"/>
          <w:sz w:val="20"/>
          <w:szCs w:val="20"/>
        </w:rPr>
        <w:t xml:space="preserve">La </w:t>
      </w:r>
      <w:proofErr w:type="spellStart"/>
      <w:r>
        <w:rPr>
          <w:color w:val="000000"/>
          <w:sz w:val="20"/>
          <w:szCs w:val="20"/>
        </w:rPr>
        <w:t>asesoría</w:t>
      </w:r>
      <w:del w:id="61" w:author="Alix Cecilia Chinchilla Rueda" w:date="2023-10-16T19:03:00Z">
        <w:r w:rsidDel="00B4119C">
          <w:rPr>
            <w:color w:val="000000"/>
            <w:sz w:val="20"/>
            <w:szCs w:val="20"/>
          </w:rPr>
          <w:delText xml:space="preserve"> y/</w:delText>
        </w:r>
      </w:del>
      <w:r>
        <w:rPr>
          <w:color w:val="000000"/>
          <w:sz w:val="20"/>
          <w:szCs w:val="20"/>
        </w:rPr>
        <w:t>o</w:t>
      </w:r>
      <w:proofErr w:type="spellEnd"/>
      <w:r>
        <w:rPr>
          <w:color w:val="000000"/>
          <w:sz w:val="20"/>
          <w:szCs w:val="20"/>
        </w:rPr>
        <w:t xml:space="preserve"> consultoría externa es una herramienta que puede ser utilizada por los equipos líderes de ciberseguridad para brindar entrenamiento y concienciación. Permite la adquisición rápida de conocimientos de formación, gestión y operación, además de facilitar el despliegue de la toma de conciencia a los grupos de interés claves, los dueños de negocio, los operadores técnicos y los usuarios de los sistemas de información.</w:t>
      </w:r>
    </w:p>
    <w:p w14:paraId="000000F0" w14:textId="77777777" w:rsidR="00063CAC" w:rsidRDefault="00063CAC">
      <w:pPr>
        <w:pBdr>
          <w:top w:val="nil"/>
          <w:left w:val="nil"/>
          <w:bottom w:val="nil"/>
          <w:right w:val="nil"/>
          <w:between w:val="nil"/>
        </w:pBdr>
        <w:ind w:left="720"/>
        <w:jc w:val="both"/>
        <w:rPr>
          <w:color w:val="000000"/>
          <w:sz w:val="20"/>
          <w:szCs w:val="20"/>
        </w:rPr>
      </w:pPr>
    </w:p>
    <w:p w14:paraId="000000F1" w14:textId="77777777" w:rsidR="00063CAC" w:rsidRDefault="004B155E">
      <w:pPr>
        <w:jc w:val="both"/>
        <w:rPr>
          <w:b/>
          <w:sz w:val="20"/>
          <w:szCs w:val="20"/>
        </w:rPr>
      </w:pPr>
      <w:r>
        <w:rPr>
          <w:b/>
          <w:sz w:val="20"/>
          <w:szCs w:val="20"/>
        </w:rPr>
        <w:t>Recursos formativos</w:t>
      </w:r>
    </w:p>
    <w:p w14:paraId="000000F2" w14:textId="5C725787" w:rsidR="00063CAC" w:rsidRPr="00167125" w:rsidRDefault="004B155E">
      <w:pPr>
        <w:pBdr>
          <w:top w:val="nil"/>
          <w:left w:val="nil"/>
          <w:bottom w:val="nil"/>
          <w:right w:val="nil"/>
          <w:between w:val="nil"/>
        </w:pBdr>
        <w:jc w:val="both"/>
        <w:rPr>
          <w:iCs/>
          <w:sz w:val="20"/>
          <w:szCs w:val="20"/>
        </w:rPr>
      </w:pPr>
      <w:r>
        <w:rPr>
          <w:color w:val="000000"/>
          <w:sz w:val="20"/>
          <w:szCs w:val="20"/>
        </w:rPr>
        <w:t xml:space="preserve">Consisten en materiales de texto y multimedia de apoyo para el entrenamiento y concienciación, pudiendo abordar diversas temáticas de ciberseguridad y tecnología en formatos de </w:t>
      </w:r>
      <w:ins w:id="62" w:author="Alix Cecilia Chinchilla Rueda" w:date="2023-10-16T19:06:00Z">
        <w:r w:rsidR="00B4119C">
          <w:rPr>
            <w:iCs/>
            <w:sz w:val="20"/>
            <w:szCs w:val="20"/>
          </w:rPr>
          <w:t>d</w:t>
        </w:r>
      </w:ins>
      <w:del w:id="63" w:author="Alix Cecilia Chinchilla Rueda" w:date="2023-10-16T19:06:00Z">
        <w:r w:rsidRPr="00167125" w:rsidDel="00B4119C">
          <w:rPr>
            <w:iCs/>
            <w:sz w:val="20"/>
            <w:szCs w:val="20"/>
          </w:rPr>
          <w:delText>D</w:delText>
        </w:r>
      </w:del>
      <w:r w:rsidRPr="00167125">
        <w:rPr>
          <w:iCs/>
          <w:sz w:val="20"/>
          <w:szCs w:val="20"/>
        </w:rPr>
        <w:t xml:space="preserve">ocumentos de texto, </w:t>
      </w:r>
      <w:ins w:id="64" w:author="Alix Cecilia Chinchilla Rueda" w:date="2023-10-16T19:06:00Z">
        <w:r w:rsidR="00B4119C">
          <w:rPr>
            <w:iCs/>
            <w:sz w:val="20"/>
            <w:szCs w:val="20"/>
          </w:rPr>
          <w:t>p</w:t>
        </w:r>
      </w:ins>
      <w:del w:id="65" w:author="Alix Cecilia Chinchilla Rueda" w:date="2023-10-16T19:06:00Z">
        <w:r w:rsidRPr="00167125" w:rsidDel="00B4119C">
          <w:rPr>
            <w:iCs/>
            <w:sz w:val="20"/>
            <w:szCs w:val="20"/>
          </w:rPr>
          <w:delText>P</w:delText>
        </w:r>
      </w:del>
      <w:r w:rsidRPr="00167125">
        <w:rPr>
          <w:iCs/>
          <w:sz w:val="20"/>
          <w:szCs w:val="20"/>
        </w:rPr>
        <w:t xml:space="preserve">resentaciones y </w:t>
      </w:r>
      <w:ins w:id="66" w:author="Alix Cecilia Chinchilla Rueda" w:date="2023-10-16T19:06:00Z">
        <w:r w:rsidR="00B4119C">
          <w:rPr>
            <w:iCs/>
            <w:sz w:val="20"/>
            <w:szCs w:val="20"/>
          </w:rPr>
          <w:t>r</w:t>
        </w:r>
      </w:ins>
      <w:del w:id="67" w:author="Alix Cecilia Chinchilla Rueda" w:date="2023-10-16T19:06:00Z">
        <w:r w:rsidRPr="00167125" w:rsidDel="00B4119C">
          <w:rPr>
            <w:iCs/>
            <w:sz w:val="20"/>
            <w:szCs w:val="20"/>
          </w:rPr>
          <w:delText>R</w:delText>
        </w:r>
      </w:del>
      <w:r w:rsidRPr="00167125">
        <w:rPr>
          <w:iCs/>
          <w:sz w:val="20"/>
          <w:szCs w:val="20"/>
        </w:rPr>
        <w:t>ecursos multimedia (</w:t>
      </w:r>
      <w:del w:id="68" w:author="Alix Cecilia Chinchilla Rueda" w:date="2023-10-16T19:05:00Z">
        <w:r w:rsidRPr="00167125" w:rsidDel="00B4119C">
          <w:rPr>
            <w:iCs/>
            <w:sz w:val="20"/>
            <w:szCs w:val="20"/>
          </w:rPr>
          <w:delText>I</w:delText>
        </w:r>
      </w:del>
      <w:ins w:id="69" w:author="Alix Cecilia Chinchilla Rueda" w:date="2023-10-16T19:05:00Z">
        <w:r w:rsidR="00B4119C">
          <w:rPr>
            <w:iCs/>
            <w:sz w:val="20"/>
            <w:szCs w:val="20"/>
          </w:rPr>
          <w:t>i</w:t>
        </w:r>
      </w:ins>
      <w:r w:rsidRPr="00167125">
        <w:rPr>
          <w:iCs/>
          <w:sz w:val="20"/>
          <w:szCs w:val="20"/>
        </w:rPr>
        <w:t xml:space="preserve">magen, </w:t>
      </w:r>
      <w:ins w:id="70" w:author="Alix Cecilia Chinchilla Rueda" w:date="2023-10-16T19:05:00Z">
        <w:r w:rsidR="00B4119C">
          <w:rPr>
            <w:iCs/>
            <w:sz w:val="20"/>
            <w:szCs w:val="20"/>
          </w:rPr>
          <w:t>a</w:t>
        </w:r>
      </w:ins>
      <w:del w:id="71" w:author="Alix Cecilia Chinchilla Rueda" w:date="2023-10-16T19:05:00Z">
        <w:r w:rsidRPr="00167125" w:rsidDel="00B4119C">
          <w:rPr>
            <w:iCs/>
            <w:sz w:val="20"/>
            <w:szCs w:val="20"/>
          </w:rPr>
          <w:delText>A</w:delText>
        </w:r>
      </w:del>
      <w:r w:rsidRPr="00167125">
        <w:rPr>
          <w:iCs/>
          <w:sz w:val="20"/>
          <w:szCs w:val="20"/>
        </w:rPr>
        <w:t xml:space="preserve">udio y </w:t>
      </w:r>
      <w:del w:id="72" w:author="Alix Cecilia Chinchilla Rueda" w:date="2023-10-16T19:06:00Z">
        <w:r w:rsidRPr="00167125" w:rsidDel="00B4119C">
          <w:rPr>
            <w:iCs/>
            <w:sz w:val="20"/>
            <w:szCs w:val="20"/>
          </w:rPr>
          <w:delText>V</w:delText>
        </w:r>
      </w:del>
      <w:ins w:id="73" w:author="Alix Cecilia Chinchilla Rueda" w:date="2023-10-16T19:06:00Z">
        <w:r w:rsidR="00B4119C">
          <w:rPr>
            <w:iCs/>
            <w:sz w:val="20"/>
            <w:szCs w:val="20"/>
          </w:rPr>
          <w:t>v</w:t>
        </w:r>
      </w:ins>
      <w:r w:rsidRPr="00167125">
        <w:rPr>
          <w:iCs/>
          <w:sz w:val="20"/>
          <w:szCs w:val="20"/>
        </w:rPr>
        <w:t>ideo)</w:t>
      </w:r>
      <w:r w:rsidR="00F1743B">
        <w:rPr>
          <w:iCs/>
          <w:sz w:val="20"/>
          <w:szCs w:val="20"/>
        </w:rPr>
        <w:t>.</w:t>
      </w:r>
    </w:p>
    <w:p w14:paraId="000000F3" w14:textId="77777777" w:rsidR="00063CAC" w:rsidRDefault="00063CAC">
      <w:pPr>
        <w:pBdr>
          <w:top w:val="nil"/>
          <w:left w:val="nil"/>
          <w:bottom w:val="nil"/>
          <w:right w:val="nil"/>
          <w:between w:val="nil"/>
        </w:pBdr>
        <w:ind w:left="720"/>
        <w:jc w:val="both"/>
        <w:rPr>
          <w:color w:val="000000"/>
          <w:sz w:val="20"/>
          <w:szCs w:val="20"/>
        </w:rPr>
      </w:pPr>
    </w:p>
    <w:p w14:paraId="000000F4" w14:textId="77777777" w:rsidR="00063CAC" w:rsidRDefault="00063CAC">
      <w:pPr>
        <w:jc w:val="both"/>
        <w:rPr>
          <w:b/>
          <w:sz w:val="20"/>
          <w:szCs w:val="20"/>
        </w:rPr>
      </w:pPr>
    </w:p>
    <w:p w14:paraId="000000F5" w14:textId="77777777" w:rsidR="00063CAC" w:rsidRDefault="00063CAC">
      <w:pPr>
        <w:jc w:val="both"/>
        <w:rPr>
          <w:b/>
          <w:sz w:val="20"/>
          <w:szCs w:val="20"/>
        </w:rPr>
      </w:pPr>
    </w:p>
    <w:p w14:paraId="000000F6" w14:textId="77777777" w:rsidR="00063CAC" w:rsidRDefault="004B155E">
      <w:pPr>
        <w:jc w:val="both"/>
        <w:rPr>
          <w:b/>
          <w:sz w:val="20"/>
          <w:szCs w:val="20"/>
        </w:rPr>
      </w:pPr>
      <w:r>
        <w:rPr>
          <w:b/>
          <w:sz w:val="20"/>
          <w:szCs w:val="20"/>
        </w:rPr>
        <w:t>Emulación de ataques dirigidos controlados</w:t>
      </w:r>
    </w:p>
    <w:p w14:paraId="000000F7" w14:textId="77777777" w:rsidR="00063CAC" w:rsidRDefault="004B155E">
      <w:pPr>
        <w:pBdr>
          <w:top w:val="nil"/>
          <w:left w:val="nil"/>
          <w:bottom w:val="nil"/>
          <w:right w:val="nil"/>
          <w:between w:val="nil"/>
        </w:pBdr>
        <w:jc w:val="both"/>
        <w:rPr>
          <w:color w:val="000000"/>
          <w:sz w:val="20"/>
          <w:szCs w:val="20"/>
        </w:rPr>
      </w:pPr>
      <w:r>
        <w:rPr>
          <w:color w:val="000000"/>
          <w:sz w:val="20"/>
          <w:szCs w:val="20"/>
        </w:rPr>
        <w:t xml:space="preserve">Permite entrenar y concientizar por medio de la práctica de emulación controlada de ataques dirigidos a sistemas y personas, entre estas prácticas se aplican técnicas de la ingeniería social para poder medir el </w:t>
      </w:r>
      <w:r>
        <w:rPr>
          <w:color w:val="000000"/>
          <w:sz w:val="20"/>
          <w:szCs w:val="20"/>
        </w:rPr>
        <w:lastRenderedPageBreak/>
        <w:t>nivel de concienciación de las personas, así como la capacidad de respuesta de los operadores de tecnología.</w:t>
      </w:r>
    </w:p>
    <w:p w14:paraId="000000F8" w14:textId="77777777" w:rsidR="00063CAC" w:rsidRDefault="00063CAC">
      <w:pPr>
        <w:pBdr>
          <w:top w:val="nil"/>
          <w:left w:val="nil"/>
          <w:bottom w:val="nil"/>
          <w:right w:val="nil"/>
          <w:between w:val="nil"/>
        </w:pBdr>
        <w:ind w:left="720"/>
        <w:jc w:val="both"/>
        <w:rPr>
          <w:color w:val="000000"/>
          <w:sz w:val="20"/>
          <w:szCs w:val="20"/>
        </w:rPr>
      </w:pPr>
    </w:p>
    <w:p w14:paraId="000000F9" w14:textId="77777777" w:rsidR="00063CAC" w:rsidRDefault="004B155E">
      <w:pPr>
        <w:jc w:val="both"/>
        <w:rPr>
          <w:b/>
          <w:sz w:val="20"/>
          <w:szCs w:val="20"/>
        </w:rPr>
      </w:pPr>
      <w:proofErr w:type="spellStart"/>
      <w:r>
        <w:rPr>
          <w:b/>
          <w:sz w:val="20"/>
          <w:szCs w:val="20"/>
        </w:rPr>
        <w:t>Tips</w:t>
      </w:r>
      <w:proofErr w:type="spellEnd"/>
      <w:r>
        <w:rPr>
          <w:b/>
          <w:sz w:val="20"/>
          <w:szCs w:val="20"/>
        </w:rPr>
        <w:t xml:space="preserve"> y comunicados</w:t>
      </w:r>
    </w:p>
    <w:p w14:paraId="000000FA" w14:textId="77777777" w:rsidR="00063CAC" w:rsidRDefault="004B155E">
      <w:pPr>
        <w:pBdr>
          <w:top w:val="nil"/>
          <w:left w:val="nil"/>
          <w:bottom w:val="nil"/>
          <w:right w:val="nil"/>
          <w:between w:val="nil"/>
        </w:pBdr>
        <w:jc w:val="both"/>
        <w:rPr>
          <w:color w:val="000000"/>
          <w:sz w:val="20"/>
          <w:szCs w:val="20"/>
        </w:rPr>
      </w:pPr>
      <w:r>
        <w:rPr>
          <w:color w:val="000000"/>
          <w:sz w:val="20"/>
          <w:szCs w:val="20"/>
        </w:rPr>
        <w:t xml:space="preserve">Es una característica que permite preparar y generar conciencia en ciberseguridad de manera ágil y dinámica, de tal forma que los participantes aprenden poco a poco por medio de pequeñas </w:t>
      </w:r>
      <w:r>
        <w:rPr>
          <w:sz w:val="20"/>
          <w:szCs w:val="20"/>
        </w:rPr>
        <w:t>cápsulas</w:t>
      </w:r>
      <w:r>
        <w:rPr>
          <w:color w:val="000000"/>
          <w:sz w:val="20"/>
          <w:szCs w:val="20"/>
        </w:rPr>
        <w:t xml:space="preserve"> informativas de gran valor y fácil de comprender.</w:t>
      </w:r>
    </w:p>
    <w:p w14:paraId="000000FB" w14:textId="77777777" w:rsidR="00063CAC" w:rsidRDefault="00063CAC">
      <w:pPr>
        <w:pBdr>
          <w:top w:val="nil"/>
          <w:left w:val="nil"/>
          <w:bottom w:val="nil"/>
          <w:right w:val="nil"/>
          <w:between w:val="nil"/>
        </w:pBdr>
        <w:ind w:left="720"/>
        <w:jc w:val="both"/>
        <w:rPr>
          <w:color w:val="000000"/>
          <w:sz w:val="20"/>
          <w:szCs w:val="20"/>
        </w:rPr>
      </w:pPr>
    </w:p>
    <w:p w14:paraId="000000FC" w14:textId="77777777" w:rsidR="00063CAC" w:rsidRDefault="004B155E">
      <w:pPr>
        <w:jc w:val="both"/>
        <w:rPr>
          <w:b/>
          <w:sz w:val="20"/>
          <w:szCs w:val="20"/>
        </w:rPr>
      </w:pPr>
      <w:r>
        <w:rPr>
          <w:b/>
          <w:sz w:val="20"/>
          <w:szCs w:val="20"/>
        </w:rPr>
        <w:t>Encuestas de satisfacción</w:t>
      </w:r>
    </w:p>
    <w:p w14:paraId="000000FD" w14:textId="77777777" w:rsidR="00063CAC" w:rsidRDefault="004B155E">
      <w:pPr>
        <w:pBdr>
          <w:top w:val="nil"/>
          <w:left w:val="nil"/>
          <w:bottom w:val="nil"/>
          <w:right w:val="nil"/>
          <w:between w:val="nil"/>
        </w:pBdr>
        <w:jc w:val="both"/>
        <w:rPr>
          <w:color w:val="000000"/>
          <w:sz w:val="20"/>
          <w:szCs w:val="20"/>
        </w:rPr>
      </w:pPr>
      <w:r>
        <w:rPr>
          <w:color w:val="000000"/>
          <w:sz w:val="20"/>
          <w:szCs w:val="20"/>
        </w:rPr>
        <w:t xml:space="preserve">Cuando se realizan actividades de entrenamiento y concientización se hace útil realizar mediciones para ver el nivel de satisfacción para determinar si las actividades están siendo adecuadas y no suponen una carga más para los grupos de interés. De esta manera se pueden generar actividades dinámicas y eficientes en función de un adecuado entrenamiento y </w:t>
      </w:r>
      <w:r>
        <w:rPr>
          <w:sz w:val="20"/>
          <w:szCs w:val="20"/>
        </w:rPr>
        <w:t>concienciación</w:t>
      </w:r>
      <w:r>
        <w:rPr>
          <w:color w:val="000000"/>
          <w:sz w:val="20"/>
          <w:szCs w:val="20"/>
        </w:rPr>
        <w:t xml:space="preserve"> en ciberseguridad.</w:t>
      </w:r>
    </w:p>
    <w:p w14:paraId="000000FE" w14:textId="77777777" w:rsidR="00063CAC" w:rsidRDefault="00063CAC">
      <w:pPr>
        <w:pBdr>
          <w:top w:val="nil"/>
          <w:left w:val="nil"/>
          <w:bottom w:val="nil"/>
          <w:right w:val="nil"/>
          <w:between w:val="nil"/>
        </w:pBdr>
        <w:ind w:left="720"/>
        <w:jc w:val="both"/>
        <w:rPr>
          <w:color w:val="000000"/>
          <w:sz w:val="20"/>
          <w:szCs w:val="20"/>
        </w:rPr>
      </w:pPr>
    </w:p>
    <w:p w14:paraId="000000FF" w14:textId="77777777" w:rsidR="00063CAC" w:rsidRDefault="004B155E">
      <w:pPr>
        <w:jc w:val="both"/>
        <w:rPr>
          <w:b/>
          <w:sz w:val="20"/>
          <w:szCs w:val="20"/>
        </w:rPr>
      </w:pPr>
      <w:r>
        <w:rPr>
          <w:b/>
          <w:sz w:val="20"/>
          <w:szCs w:val="20"/>
        </w:rPr>
        <w:t>Test de evaluación y retroalimentación</w:t>
      </w:r>
    </w:p>
    <w:p w14:paraId="00000100" w14:textId="77777777" w:rsidR="00063CAC" w:rsidRDefault="004B155E">
      <w:pPr>
        <w:pBdr>
          <w:top w:val="nil"/>
          <w:left w:val="nil"/>
          <w:bottom w:val="nil"/>
          <w:right w:val="nil"/>
          <w:between w:val="nil"/>
        </w:pBdr>
        <w:jc w:val="both"/>
        <w:rPr>
          <w:color w:val="000000"/>
          <w:sz w:val="20"/>
          <w:szCs w:val="20"/>
        </w:rPr>
      </w:pPr>
      <w:r>
        <w:rPr>
          <w:color w:val="000000"/>
          <w:sz w:val="20"/>
          <w:szCs w:val="20"/>
        </w:rPr>
        <w:t>Permiten reflejar el nivel de conocimientos y concienciación que tienen los grupos de interés, dueños de negocio, los operadores técnicos y los usuarios de los sistemas de información, de tal forma que se pueda realizar la retroalimentación pertinente en los temas de ciberseguridad que se deben fortalecer, así como también permite tomar acciones para certificar, felicitar y motivar a los grupos de interés en la aplicación de las políticas y buenas prácticas en ciberseguridad.</w:t>
      </w:r>
    </w:p>
    <w:p w14:paraId="00000101" w14:textId="77777777" w:rsidR="00063CAC" w:rsidRDefault="00063CAC">
      <w:pPr>
        <w:pBdr>
          <w:top w:val="nil"/>
          <w:left w:val="nil"/>
          <w:bottom w:val="nil"/>
          <w:right w:val="nil"/>
          <w:between w:val="nil"/>
        </w:pBdr>
        <w:ind w:left="720"/>
        <w:jc w:val="both"/>
        <w:rPr>
          <w:color w:val="000000"/>
          <w:sz w:val="20"/>
          <w:szCs w:val="20"/>
        </w:rPr>
      </w:pPr>
    </w:p>
    <w:p w14:paraId="00000102" w14:textId="77777777" w:rsidR="00063CAC" w:rsidRDefault="004B155E">
      <w:pPr>
        <w:jc w:val="both"/>
        <w:rPr>
          <w:b/>
          <w:sz w:val="20"/>
          <w:szCs w:val="20"/>
        </w:rPr>
      </w:pPr>
      <w:r>
        <w:rPr>
          <w:b/>
          <w:sz w:val="20"/>
          <w:szCs w:val="20"/>
        </w:rPr>
        <w:t>Proceso continuo</w:t>
      </w:r>
    </w:p>
    <w:p w14:paraId="00000103" w14:textId="77777777" w:rsidR="00063CAC" w:rsidRDefault="004B155E">
      <w:pPr>
        <w:pBdr>
          <w:top w:val="nil"/>
          <w:left w:val="nil"/>
          <w:bottom w:val="nil"/>
          <w:right w:val="nil"/>
          <w:between w:val="nil"/>
        </w:pBdr>
        <w:jc w:val="both"/>
        <w:rPr>
          <w:color w:val="000000"/>
          <w:sz w:val="20"/>
          <w:szCs w:val="20"/>
        </w:rPr>
      </w:pPr>
      <w:r>
        <w:rPr>
          <w:color w:val="000000"/>
          <w:sz w:val="20"/>
          <w:szCs w:val="20"/>
        </w:rPr>
        <w:t>Otra característica fundamental es que tanto para la concienciación y el entrenamiento en ciberseguridad, se debe mantener como un proceso continuo, debido a los constantes cambios en los factores tecnológicos, los procesos y del personal dentro de la organización.</w:t>
      </w:r>
      <w:commentRangeEnd w:id="58"/>
      <w:r>
        <w:commentReference w:id="58"/>
      </w:r>
    </w:p>
    <w:p w14:paraId="00000104" w14:textId="77777777" w:rsidR="00063CAC" w:rsidRDefault="00063CAC">
      <w:pPr>
        <w:pBdr>
          <w:top w:val="nil"/>
          <w:left w:val="nil"/>
          <w:bottom w:val="nil"/>
          <w:right w:val="nil"/>
          <w:between w:val="nil"/>
        </w:pBdr>
        <w:jc w:val="both"/>
        <w:rPr>
          <w:color w:val="000000"/>
          <w:sz w:val="20"/>
          <w:szCs w:val="20"/>
        </w:rPr>
      </w:pPr>
    </w:p>
    <w:p w14:paraId="00000105" w14:textId="77777777" w:rsidR="00063CAC" w:rsidRDefault="00063CAC">
      <w:pPr>
        <w:pBdr>
          <w:top w:val="nil"/>
          <w:left w:val="nil"/>
          <w:bottom w:val="nil"/>
          <w:right w:val="nil"/>
          <w:between w:val="nil"/>
        </w:pBdr>
        <w:jc w:val="both"/>
        <w:rPr>
          <w:color w:val="000000"/>
          <w:sz w:val="20"/>
          <w:szCs w:val="20"/>
        </w:rPr>
      </w:pPr>
    </w:p>
    <w:p w14:paraId="00000106" w14:textId="77777777" w:rsidR="00063CAC" w:rsidRDefault="004B155E">
      <w:pPr>
        <w:pBdr>
          <w:top w:val="nil"/>
          <w:left w:val="nil"/>
          <w:bottom w:val="nil"/>
          <w:right w:val="nil"/>
          <w:between w:val="nil"/>
        </w:pBdr>
        <w:jc w:val="both"/>
        <w:rPr>
          <w:b/>
          <w:color w:val="000000"/>
          <w:sz w:val="20"/>
          <w:szCs w:val="20"/>
        </w:rPr>
      </w:pPr>
      <w:r>
        <w:rPr>
          <w:b/>
          <w:color w:val="000000"/>
          <w:sz w:val="20"/>
          <w:szCs w:val="20"/>
        </w:rPr>
        <w:t>3. Defensa en profundidad</w:t>
      </w:r>
    </w:p>
    <w:p w14:paraId="00000107" w14:textId="77777777" w:rsidR="00063CAC" w:rsidRDefault="00063CAC">
      <w:pPr>
        <w:pBdr>
          <w:top w:val="nil"/>
          <w:left w:val="nil"/>
          <w:bottom w:val="nil"/>
          <w:right w:val="nil"/>
          <w:between w:val="nil"/>
        </w:pBdr>
        <w:jc w:val="both"/>
        <w:rPr>
          <w:color w:val="000000"/>
          <w:sz w:val="20"/>
          <w:szCs w:val="20"/>
        </w:rPr>
      </w:pPr>
    </w:p>
    <w:p w14:paraId="00000108" w14:textId="77777777" w:rsidR="00063CAC" w:rsidRDefault="004B155E">
      <w:pPr>
        <w:pBdr>
          <w:top w:val="nil"/>
          <w:left w:val="nil"/>
          <w:bottom w:val="nil"/>
          <w:right w:val="nil"/>
          <w:between w:val="nil"/>
        </w:pBdr>
        <w:jc w:val="both"/>
        <w:rPr>
          <w:sz w:val="20"/>
          <w:szCs w:val="20"/>
        </w:rPr>
      </w:pPr>
      <w:r>
        <w:rPr>
          <w:sz w:val="20"/>
          <w:szCs w:val="20"/>
        </w:rPr>
        <w:t xml:space="preserve">Según </w:t>
      </w:r>
      <w:proofErr w:type="spellStart"/>
      <w:r>
        <w:rPr>
          <w:sz w:val="20"/>
          <w:szCs w:val="20"/>
        </w:rPr>
        <w:t>Raggi</w:t>
      </w:r>
      <w:proofErr w:type="spellEnd"/>
      <w:r>
        <w:rPr>
          <w:sz w:val="20"/>
          <w:szCs w:val="20"/>
        </w:rPr>
        <w:t xml:space="preserve"> (2021):</w:t>
      </w:r>
    </w:p>
    <w:p w14:paraId="00000109" w14:textId="47247A89" w:rsidR="00063CAC" w:rsidRDefault="004B155E">
      <w:pPr>
        <w:pBdr>
          <w:top w:val="nil"/>
          <w:left w:val="nil"/>
          <w:bottom w:val="nil"/>
          <w:right w:val="nil"/>
          <w:between w:val="nil"/>
        </w:pBdr>
        <w:ind w:left="720"/>
        <w:jc w:val="both"/>
        <w:rPr>
          <w:sz w:val="20"/>
          <w:szCs w:val="20"/>
        </w:rPr>
      </w:pPr>
      <w:del w:id="74" w:author="Alix Cecilia Chinchilla Rueda" w:date="2023-10-16T19:07:00Z">
        <w:r w:rsidDel="002C4B3D">
          <w:rPr>
            <w:sz w:val="20"/>
            <w:szCs w:val="20"/>
          </w:rPr>
          <w:delText>"</w:delText>
        </w:r>
      </w:del>
      <w:r>
        <w:rPr>
          <w:sz w:val="20"/>
          <w:szCs w:val="20"/>
        </w:rPr>
        <w:t>Este concepto, al igual que muchos otros, tiene su origen etimológico en el mundo militar siendo, la defensa en profundidad, una estrategia que pretende dilatar y ralentizar el avance de un enemigo en lugar de pensar sólo en un único método para detenerlo de forma absoluta. Esta defensa en profundidad puede retrasar, lo suficiente, el avance de un ejército enemigo haciendo que pierda fuerza e impulso, y proporcionado, además, valioso tiempo adicional para elaborar una respuesta más efectiva.</w:t>
      </w:r>
      <w:del w:id="75" w:author="Alix Cecilia Chinchilla Rueda" w:date="2023-10-16T19:07:00Z">
        <w:r w:rsidDel="002C4B3D">
          <w:rPr>
            <w:sz w:val="20"/>
            <w:szCs w:val="20"/>
          </w:rPr>
          <w:delText>"</w:delText>
        </w:r>
      </w:del>
      <w:r>
        <w:rPr>
          <w:sz w:val="20"/>
          <w:szCs w:val="20"/>
        </w:rPr>
        <w:t xml:space="preserve"> </w:t>
      </w:r>
    </w:p>
    <w:p w14:paraId="0000010A" w14:textId="77777777" w:rsidR="00063CAC" w:rsidRDefault="00063CAC">
      <w:pPr>
        <w:pBdr>
          <w:top w:val="nil"/>
          <w:left w:val="nil"/>
          <w:bottom w:val="nil"/>
          <w:right w:val="nil"/>
          <w:between w:val="nil"/>
        </w:pBdr>
        <w:jc w:val="both"/>
        <w:rPr>
          <w:color w:val="000000"/>
          <w:sz w:val="20"/>
          <w:szCs w:val="20"/>
        </w:rPr>
      </w:pPr>
    </w:p>
    <w:p w14:paraId="0000010B" w14:textId="7F1B0897" w:rsidR="00063CAC" w:rsidRDefault="00167125">
      <w:pPr>
        <w:pBdr>
          <w:top w:val="nil"/>
          <w:left w:val="nil"/>
          <w:bottom w:val="nil"/>
          <w:right w:val="nil"/>
          <w:between w:val="nil"/>
        </w:pBdr>
        <w:jc w:val="center"/>
        <w:rPr>
          <w:color w:val="000000"/>
          <w:sz w:val="20"/>
          <w:szCs w:val="20"/>
        </w:rPr>
      </w:pPr>
      <w:commentRangeStart w:id="76"/>
      <w:r w:rsidRPr="00167125">
        <w:rPr>
          <w:noProof/>
          <w:color w:val="000000"/>
          <w:sz w:val="20"/>
          <w:szCs w:val="20"/>
        </w:rPr>
        <w:lastRenderedPageBreak/>
        <w:drawing>
          <wp:anchor distT="0" distB="0" distL="114300" distR="114300" simplePos="0" relativeHeight="251671552" behindDoc="1" locked="0" layoutInCell="1" allowOverlap="1" wp14:anchorId="175B15BE" wp14:editId="324CBCE4">
            <wp:simplePos x="0" y="0"/>
            <wp:positionH relativeFrom="margin">
              <wp:align>left</wp:align>
            </wp:positionH>
            <wp:positionV relativeFrom="paragraph">
              <wp:posOffset>164465</wp:posOffset>
            </wp:positionV>
            <wp:extent cx="2752725" cy="2466975"/>
            <wp:effectExtent l="0" t="0" r="9525" b="0"/>
            <wp:wrapTight wrapText="bothSides">
              <wp:wrapPolygon edited="0">
                <wp:start x="0" y="0"/>
                <wp:lineTo x="0" y="21350"/>
                <wp:lineTo x="21525" y="21350"/>
                <wp:lineTo x="21525" y="0"/>
                <wp:lineTo x="0" y="0"/>
              </wp:wrapPolygon>
            </wp:wrapTight>
            <wp:docPr id="166129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93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5540" cy="2469403"/>
                    </a:xfrm>
                    <a:prstGeom prst="rect">
                      <a:avLst/>
                    </a:prstGeom>
                  </pic:spPr>
                </pic:pic>
              </a:graphicData>
            </a:graphic>
            <wp14:sizeRelH relativeFrom="margin">
              <wp14:pctWidth>0</wp14:pctWidth>
            </wp14:sizeRelH>
            <wp14:sizeRelV relativeFrom="margin">
              <wp14:pctHeight>0</wp14:pctHeight>
            </wp14:sizeRelV>
          </wp:anchor>
        </w:drawing>
      </w:r>
      <w:commentRangeEnd w:id="76"/>
      <w:r>
        <w:rPr>
          <w:rStyle w:val="Refdecomentario"/>
        </w:rPr>
        <w:commentReference w:id="76"/>
      </w:r>
    </w:p>
    <w:p w14:paraId="0000010D" w14:textId="7ECFA5DD" w:rsidR="00063CAC" w:rsidRDefault="00063CAC">
      <w:pPr>
        <w:pBdr>
          <w:top w:val="nil"/>
          <w:left w:val="nil"/>
          <w:bottom w:val="nil"/>
          <w:right w:val="nil"/>
          <w:between w:val="nil"/>
        </w:pBdr>
        <w:jc w:val="both"/>
        <w:rPr>
          <w:color w:val="000000"/>
          <w:sz w:val="20"/>
          <w:szCs w:val="20"/>
        </w:rPr>
      </w:pPr>
    </w:p>
    <w:p w14:paraId="0000010E" w14:textId="77777777" w:rsidR="00063CAC" w:rsidRDefault="00000000">
      <w:pPr>
        <w:pBdr>
          <w:top w:val="nil"/>
          <w:left w:val="nil"/>
          <w:bottom w:val="nil"/>
          <w:right w:val="nil"/>
          <w:between w:val="nil"/>
        </w:pBdr>
        <w:jc w:val="both"/>
        <w:rPr>
          <w:color w:val="000000"/>
          <w:sz w:val="20"/>
          <w:szCs w:val="20"/>
        </w:rPr>
      </w:pPr>
      <w:sdt>
        <w:sdtPr>
          <w:tag w:val="goog_rdk_16"/>
          <w:id w:val="-199858662"/>
        </w:sdtPr>
        <w:sdtContent/>
      </w:sdt>
      <w:r w:rsidR="004B155E">
        <w:rPr>
          <w:color w:val="000000"/>
          <w:sz w:val="20"/>
          <w:szCs w:val="20"/>
        </w:rPr>
        <w:t>La defensa en profundidad permite minimizar la probabilidad de ocurrencia de riesgos, causados por ciberataques; permite la apropiación de controles y buenas prácticas de ciberseguridad para el aseguramiento de la infraestructura tecnológica.</w:t>
      </w:r>
    </w:p>
    <w:p w14:paraId="4D9236FF" w14:textId="77777777" w:rsidR="00167125" w:rsidRDefault="00167125">
      <w:pPr>
        <w:pBdr>
          <w:top w:val="nil"/>
          <w:left w:val="nil"/>
          <w:bottom w:val="nil"/>
          <w:right w:val="nil"/>
          <w:between w:val="nil"/>
        </w:pBdr>
        <w:jc w:val="both"/>
        <w:rPr>
          <w:color w:val="000000"/>
          <w:sz w:val="20"/>
          <w:szCs w:val="20"/>
        </w:rPr>
      </w:pPr>
    </w:p>
    <w:p w14:paraId="33044385" w14:textId="77777777" w:rsidR="00167125" w:rsidRDefault="00167125">
      <w:pPr>
        <w:pBdr>
          <w:top w:val="nil"/>
          <w:left w:val="nil"/>
          <w:bottom w:val="nil"/>
          <w:right w:val="nil"/>
          <w:between w:val="nil"/>
        </w:pBdr>
        <w:jc w:val="both"/>
        <w:rPr>
          <w:color w:val="000000"/>
          <w:sz w:val="20"/>
          <w:szCs w:val="20"/>
        </w:rPr>
      </w:pPr>
    </w:p>
    <w:p w14:paraId="05B1853D" w14:textId="77777777" w:rsidR="00167125" w:rsidRDefault="00167125">
      <w:pPr>
        <w:pBdr>
          <w:top w:val="nil"/>
          <w:left w:val="nil"/>
          <w:bottom w:val="nil"/>
          <w:right w:val="nil"/>
          <w:between w:val="nil"/>
        </w:pBdr>
        <w:jc w:val="both"/>
        <w:rPr>
          <w:color w:val="000000"/>
          <w:sz w:val="20"/>
          <w:szCs w:val="20"/>
        </w:rPr>
      </w:pPr>
    </w:p>
    <w:p w14:paraId="74C9ED47" w14:textId="77777777" w:rsidR="00167125" w:rsidRDefault="00167125">
      <w:pPr>
        <w:pBdr>
          <w:top w:val="nil"/>
          <w:left w:val="nil"/>
          <w:bottom w:val="nil"/>
          <w:right w:val="nil"/>
          <w:between w:val="nil"/>
        </w:pBdr>
        <w:jc w:val="both"/>
        <w:rPr>
          <w:color w:val="000000"/>
          <w:sz w:val="20"/>
          <w:szCs w:val="20"/>
        </w:rPr>
      </w:pPr>
    </w:p>
    <w:p w14:paraId="0CE16703" w14:textId="77777777" w:rsidR="00167125" w:rsidRDefault="00167125">
      <w:pPr>
        <w:pBdr>
          <w:top w:val="nil"/>
          <w:left w:val="nil"/>
          <w:bottom w:val="nil"/>
          <w:right w:val="nil"/>
          <w:between w:val="nil"/>
        </w:pBdr>
        <w:jc w:val="both"/>
        <w:rPr>
          <w:color w:val="000000"/>
          <w:sz w:val="20"/>
          <w:szCs w:val="20"/>
        </w:rPr>
      </w:pPr>
    </w:p>
    <w:p w14:paraId="3F7E7CC6" w14:textId="77777777" w:rsidR="00167125" w:rsidRDefault="00167125">
      <w:pPr>
        <w:pBdr>
          <w:top w:val="nil"/>
          <w:left w:val="nil"/>
          <w:bottom w:val="nil"/>
          <w:right w:val="nil"/>
          <w:between w:val="nil"/>
        </w:pBdr>
        <w:jc w:val="both"/>
        <w:rPr>
          <w:color w:val="000000"/>
          <w:sz w:val="20"/>
          <w:szCs w:val="20"/>
        </w:rPr>
      </w:pPr>
    </w:p>
    <w:p w14:paraId="0A9D5413" w14:textId="77777777" w:rsidR="00167125" w:rsidRDefault="00167125">
      <w:pPr>
        <w:pBdr>
          <w:top w:val="nil"/>
          <w:left w:val="nil"/>
          <w:bottom w:val="nil"/>
          <w:right w:val="nil"/>
          <w:between w:val="nil"/>
        </w:pBdr>
        <w:jc w:val="both"/>
        <w:rPr>
          <w:color w:val="000000"/>
          <w:sz w:val="20"/>
          <w:szCs w:val="20"/>
        </w:rPr>
      </w:pPr>
    </w:p>
    <w:p w14:paraId="6A5005A9" w14:textId="77777777" w:rsidR="00167125" w:rsidRDefault="00167125">
      <w:pPr>
        <w:pBdr>
          <w:top w:val="nil"/>
          <w:left w:val="nil"/>
          <w:bottom w:val="nil"/>
          <w:right w:val="nil"/>
          <w:between w:val="nil"/>
        </w:pBdr>
        <w:jc w:val="both"/>
        <w:rPr>
          <w:color w:val="000000"/>
          <w:sz w:val="20"/>
          <w:szCs w:val="20"/>
        </w:rPr>
      </w:pPr>
    </w:p>
    <w:p w14:paraId="70318FE4" w14:textId="77777777" w:rsidR="00167125" w:rsidRDefault="00167125">
      <w:pPr>
        <w:pBdr>
          <w:top w:val="nil"/>
          <w:left w:val="nil"/>
          <w:bottom w:val="nil"/>
          <w:right w:val="nil"/>
          <w:between w:val="nil"/>
        </w:pBdr>
        <w:jc w:val="both"/>
        <w:rPr>
          <w:color w:val="000000"/>
          <w:sz w:val="20"/>
          <w:szCs w:val="20"/>
        </w:rPr>
      </w:pPr>
    </w:p>
    <w:p w14:paraId="556E9FEF" w14:textId="77777777" w:rsidR="00167125" w:rsidRDefault="00167125">
      <w:pPr>
        <w:pBdr>
          <w:top w:val="nil"/>
          <w:left w:val="nil"/>
          <w:bottom w:val="nil"/>
          <w:right w:val="nil"/>
          <w:between w:val="nil"/>
        </w:pBdr>
        <w:jc w:val="both"/>
        <w:rPr>
          <w:color w:val="000000"/>
          <w:sz w:val="20"/>
          <w:szCs w:val="20"/>
        </w:rPr>
      </w:pPr>
    </w:p>
    <w:p w14:paraId="17C3681C" w14:textId="77777777" w:rsidR="00167125" w:rsidRDefault="00167125">
      <w:pPr>
        <w:pBdr>
          <w:top w:val="nil"/>
          <w:left w:val="nil"/>
          <w:bottom w:val="nil"/>
          <w:right w:val="nil"/>
          <w:between w:val="nil"/>
        </w:pBdr>
        <w:jc w:val="both"/>
        <w:rPr>
          <w:color w:val="000000"/>
          <w:sz w:val="20"/>
          <w:szCs w:val="20"/>
        </w:rPr>
      </w:pPr>
    </w:p>
    <w:p w14:paraId="0000010F" w14:textId="77777777" w:rsidR="00063CAC" w:rsidRDefault="00063CAC">
      <w:pPr>
        <w:pBdr>
          <w:top w:val="nil"/>
          <w:left w:val="nil"/>
          <w:bottom w:val="nil"/>
          <w:right w:val="nil"/>
          <w:between w:val="nil"/>
        </w:pBdr>
        <w:jc w:val="both"/>
        <w:rPr>
          <w:color w:val="000000"/>
          <w:sz w:val="20"/>
          <w:szCs w:val="20"/>
        </w:rPr>
      </w:pPr>
    </w:p>
    <w:p w14:paraId="00000110" w14:textId="77777777" w:rsidR="00063CAC" w:rsidRDefault="004B155E">
      <w:pPr>
        <w:pBdr>
          <w:top w:val="nil"/>
          <w:left w:val="nil"/>
          <w:bottom w:val="nil"/>
          <w:right w:val="nil"/>
          <w:between w:val="nil"/>
        </w:pBdr>
        <w:jc w:val="both"/>
        <w:rPr>
          <w:b/>
          <w:color w:val="000000"/>
          <w:sz w:val="20"/>
          <w:szCs w:val="20"/>
        </w:rPr>
      </w:pPr>
      <w:r>
        <w:rPr>
          <w:b/>
          <w:color w:val="000000"/>
          <w:sz w:val="20"/>
          <w:szCs w:val="20"/>
        </w:rPr>
        <w:t>3.1. Conceptos de Defensa en Profundidad DID</w:t>
      </w:r>
    </w:p>
    <w:p w14:paraId="00000111" w14:textId="77777777" w:rsidR="00063CAC" w:rsidRDefault="00063CAC">
      <w:pPr>
        <w:pBdr>
          <w:top w:val="nil"/>
          <w:left w:val="nil"/>
          <w:bottom w:val="nil"/>
          <w:right w:val="nil"/>
          <w:between w:val="nil"/>
        </w:pBdr>
        <w:jc w:val="both"/>
        <w:rPr>
          <w:i/>
          <w:color w:val="333333"/>
          <w:sz w:val="20"/>
          <w:szCs w:val="20"/>
        </w:rPr>
      </w:pPr>
    </w:p>
    <w:p w14:paraId="00000112" w14:textId="77777777" w:rsidR="00063CAC" w:rsidRDefault="004B155E">
      <w:pPr>
        <w:pBdr>
          <w:top w:val="nil"/>
          <w:left w:val="nil"/>
          <w:bottom w:val="nil"/>
          <w:right w:val="nil"/>
          <w:between w:val="nil"/>
        </w:pBdr>
        <w:jc w:val="both"/>
        <w:rPr>
          <w:color w:val="000000"/>
          <w:sz w:val="20"/>
          <w:szCs w:val="20"/>
        </w:rPr>
      </w:pPr>
      <w:r>
        <w:t xml:space="preserve">     </w:t>
      </w:r>
      <w:sdt>
        <w:sdtPr>
          <w:tag w:val="goog_rdk_17"/>
          <w:id w:val="418372118"/>
        </w:sdtPr>
        <w:sdtContent/>
      </w:sdt>
      <w:r>
        <w:rPr>
          <w:color w:val="000000"/>
          <w:sz w:val="20"/>
          <w:szCs w:val="20"/>
        </w:rPr>
        <w:t>El CIS (</w:t>
      </w:r>
      <w:r w:rsidRPr="00B05AC3">
        <w:rPr>
          <w:i/>
          <w:iCs/>
          <w:color w:val="000000"/>
          <w:sz w:val="20"/>
          <w:szCs w:val="20"/>
        </w:rPr>
        <w:t xml:space="preserve">Center </w:t>
      </w:r>
      <w:proofErr w:type="spellStart"/>
      <w:r w:rsidRPr="00B05AC3">
        <w:rPr>
          <w:i/>
          <w:iCs/>
          <w:color w:val="000000"/>
          <w:sz w:val="20"/>
          <w:szCs w:val="20"/>
        </w:rPr>
        <w:t>of</w:t>
      </w:r>
      <w:proofErr w:type="spellEnd"/>
      <w:r w:rsidRPr="00B05AC3">
        <w:rPr>
          <w:i/>
          <w:iCs/>
          <w:color w:val="000000"/>
          <w:sz w:val="20"/>
          <w:szCs w:val="20"/>
        </w:rPr>
        <w:t xml:space="preserve"> Internet Security</w:t>
      </w:r>
      <w:r>
        <w:rPr>
          <w:color w:val="000000"/>
          <w:sz w:val="20"/>
          <w:szCs w:val="20"/>
        </w:rPr>
        <w:t>) define la defensa en profundidad de la siguiente manera:</w:t>
      </w:r>
    </w:p>
    <w:p w14:paraId="00000113" w14:textId="77777777" w:rsidR="00063CAC" w:rsidRDefault="004B155E">
      <w:pPr>
        <w:pBdr>
          <w:top w:val="nil"/>
          <w:left w:val="nil"/>
          <w:bottom w:val="nil"/>
          <w:right w:val="nil"/>
          <w:between w:val="nil"/>
        </w:pBdr>
        <w:ind w:left="720"/>
        <w:jc w:val="both"/>
        <w:rPr>
          <w:sz w:val="20"/>
          <w:szCs w:val="20"/>
        </w:rPr>
      </w:pPr>
      <w:r>
        <w:rPr>
          <w:sz w:val="20"/>
          <w:szCs w:val="20"/>
        </w:rPr>
        <w:t xml:space="preserve">"se refiere a un enfoque de seguridad de la información en el que una serie de mecanismos y controles de seguridad se colocan cuidadosamente en una red de computadoras para proteger la </w:t>
      </w:r>
      <w:hyperlink r:id="rId63">
        <w:r>
          <w:rPr>
            <w:sz w:val="20"/>
            <w:szCs w:val="20"/>
          </w:rPr>
          <w:t>confidencialidad, integridad y disponibilidad</w:t>
        </w:r>
      </w:hyperlink>
      <w:r>
        <w:rPr>
          <w:sz w:val="20"/>
          <w:szCs w:val="20"/>
        </w:rPr>
        <w:t xml:space="preserve"> de la red y los datos que contienen. Si bien ninguna mitigación individual puede detener todas las amenazas cibernéticas, juntas proporcionan mitigaciones contra una amplia variedad de amenazas, al tiempo que incorporan redundancia en caso de que un mecanismo falle. Cuando tiene éxito, este enfoque refuerza significativamente la seguridad de la red contra muchos vectores de ataque". CIS (2021).</w:t>
      </w:r>
    </w:p>
    <w:p w14:paraId="00000114" w14:textId="6E18EDD8" w:rsidR="00063CAC" w:rsidRDefault="00063CAC">
      <w:pPr>
        <w:pBdr>
          <w:top w:val="nil"/>
          <w:left w:val="nil"/>
          <w:bottom w:val="nil"/>
          <w:right w:val="nil"/>
          <w:between w:val="nil"/>
        </w:pBdr>
        <w:jc w:val="center"/>
        <w:rPr>
          <w:color w:val="7F7F7F"/>
          <w:sz w:val="20"/>
          <w:szCs w:val="20"/>
        </w:rPr>
      </w:pPr>
    </w:p>
    <w:p w14:paraId="00000116" w14:textId="77777777" w:rsidR="00063CAC" w:rsidRDefault="00063CAC">
      <w:pPr>
        <w:pBdr>
          <w:top w:val="nil"/>
          <w:left w:val="nil"/>
          <w:bottom w:val="nil"/>
          <w:right w:val="nil"/>
          <w:between w:val="nil"/>
        </w:pBdr>
        <w:jc w:val="both"/>
        <w:rPr>
          <w:color w:val="7F7F7F"/>
          <w:sz w:val="20"/>
          <w:szCs w:val="20"/>
        </w:rPr>
      </w:pPr>
    </w:p>
    <w:p w14:paraId="5E218145" w14:textId="58D200D3" w:rsidR="00167125" w:rsidRDefault="00167125">
      <w:pPr>
        <w:pBdr>
          <w:top w:val="nil"/>
          <w:left w:val="nil"/>
          <w:bottom w:val="nil"/>
          <w:right w:val="nil"/>
          <w:between w:val="nil"/>
        </w:pBdr>
        <w:jc w:val="both"/>
        <w:rPr>
          <w:color w:val="7F7F7F"/>
          <w:sz w:val="20"/>
          <w:szCs w:val="20"/>
        </w:rPr>
      </w:pPr>
      <w:commentRangeStart w:id="77"/>
      <w:r w:rsidRPr="00167125">
        <w:rPr>
          <w:noProof/>
          <w:color w:val="7F7F7F"/>
          <w:sz w:val="20"/>
          <w:szCs w:val="20"/>
        </w:rPr>
        <w:lastRenderedPageBreak/>
        <w:drawing>
          <wp:inline distT="0" distB="0" distL="0" distR="0" wp14:anchorId="0B767247" wp14:editId="39A60B13">
            <wp:extent cx="4248150" cy="3484197"/>
            <wp:effectExtent l="0" t="0" r="0" b="2540"/>
            <wp:docPr id="1130546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46324" name=""/>
                    <pic:cNvPicPr/>
                  </pic:nvPicPr>
                  <pic:blipFill>
                    <a:blip r:embed="rId64"/>
                    <a:stretch>
                      <a:fillRect/>
                    </a:stretch>
                  </pic:blipFill>
                  <pic:spPr>
                    <a:xfrm>
                      <a:off x="0" y="0"/>
                      <a:ext cx="4257236" cy="3491649"/>
                    </a:xfrm>
                    <a:prstGeom prst="rect">
                      <a:avLst/>
                    </a:prstGeom>
                  </pic:spPr>
                </pic:pic>
              </a:graphicData>
            </a:graphic>
          </wp:inline>
        </w:drawing>
      </w:r>
      <w:commentRangeEnd w:id="77"/>
      <w:r>
        <w:rPr>
          <w:rStyle w:val="Refdecomentario"/>
        </w:rPr>
        <w:commentReference w:id="77"/>
      </w:r>
    </w:p>
    <w:p w14:paraId="49A5D3AA" w14:textId="77777777" w:rsidR="00167125" w:rsidRDefault="00167125">
      <w:pPr>
        <w:pBdr>
          <w:top w:val="nil"/>
          <w:left w:val="nil"/>
          <w:bottom w:val="nil"/>
          <w:right w:val="nil"/>
          <w:between w:val="nil"/>
        </w:pBdr>
        <w:jc w:val="both"/>
        <w:rPr>
          <w:color w:val="7F7F7F"/>
          <w:sz w:val="20"/>
          <w:szCs w:val="20"/>
        </w:rPr>
      </w:pPr>
    </w:p>
    <w:p w14:paraId="5735DBEA" w14:textId="77777777" w:rsidR="00167125" w:rsidRDefault="00167125">
      <w:pPr>
        <w:pBdr>
          <w:top w:val="nil"/>
          <w:left w:val="nil"/>
          <w:bottom w:val="nil"/>
          <w:right w:val="nil"/>
          <w:between w:val="nil"/>
        </w:pBdr>
        <w:jc w:val="both"/>
        <w:rPr>
          <w:color w:val="7F7F7F"/>
          <w:sz w:val="20"/>
          <w:szCs w:val="20"/>
        </w:rPr>
      </w:pPr>
    </w:p>
    <w:p w14:paraId="00000117" w14:textId="77777777" w:rsidR="00063CAC" w:rsidRDefault="004B155E">
      <w:pPr>
        <w:pBdr>
          <w:top w:val="nil"/>
          <w:left w:val="nil"/>
          <w:bottom w:val="nil"/>
          <w:right w:val="nil"/>
          <w:between w:val="nil"/>
        </w:pBdr>
        <w:jc w:val="both"/>
        <w:rPr>
          <w:color w:val="000000"/>
          <w:sz w:val="20"/>
          <w:szCs w:val="20"/>
        </w:rPr>
      </w:pPr>
      <w:r>
        <w:rPr>
          <w:color w:val="000000"/>
          <w:sz w:val="20"/>
          <w:szCs w:val="20"/>
        </w:rPr>
        <w:t>Una estrategia eficaz de defensa en profundidad (</w:t>
      </w:r>
      <w:r>
        <w:rPr>
          <w:b/>
          <w:color w:val="000000"/>
          <w:sz w:val="20"/>
          <w:szCs w:val="20"/>
        </w:rPr>
        <w:t>DID</w:t>
      </w:r>
      <w:r>
        <w:rPr>
          <w:color w:val="000000"/>
          <w:sz w:val="20"/>
          <w:szCs w:val="20"/>
        </w:rPr>
        <w:t xml:space="preserve">), incluye estas (y otras) </w:t>
      </w:r>
      <w:r>
        <w:rPr>
          <w:b/>
          <w:color w:val="000000"/>
          <w:sz w:val="20"/>
          <w:szCs w:val="20"/>
        </w:rPr>
        <w:t>mejores prácticas</w:t>
      </w:r>
      <w:r>
        <w:rPr>
          <w:color w:val="000000"/>
          <w:sz w:val="20"/>
          <w:szCs w:val="20"/>
        </w:rPr>
        <w:t xml:space="preserve">, </w:t>
      </w:r>
      <w:r>
        <w:rPr>
          <w:b/>
          <w:color w:val="000000"/>
          <w:sz w:val="20"/>
          <w:szCs w:val="20"/>
        </w:rPr>
        <w:t>herramientas</w:t>
      </w:r>
      <w:r>
        <w:rPr>
          <w:color w:val="000000"/>
          <w:sz w:val="20"/>
          <w:szCs w:val="20"/>
        </w:rPr>
        <w:t xml:space="preserve"> y </w:t>
      </w:r>
      <w:r>
        <w:rPr>
          <w:b/>
          <w:color w:val="000000"/>
          <w:sz w:val="20"/>
          <w:szCs w:val="20"/>
        </w:rPr>
        <w:t>políticas de seguridad</w:t>
      </w:r>
      <w:r>
        <w:rPr>
          <w:color w:val="000000"/>
          <w:sz w:val="20"/>
          <w:szCs w:val="20"/>
        </w:rPr>
        <w:t>:</w:t>
      </w:r>
    </w:p>
    <w:p w14:paraId="5D21CA5E" w14:textId="77777777" w:rsidR="00D572BA" w:rsidRDefault="00D572BA">
      <w:pPr>
        <w:pBdr>
          <w:top w:val="nil"/>
          <w:left w:val="nil"/>
          <w:bottom w:val="nil"/>
          <w:right w:val="nil"/>
          <w:between w:val="nil"/>
        </w:pBdr>
        <w:jc w:val="both"/>
        <w:rPr>
          <w:color w:val="000000"/>
          <w:sz w:val="20"/>
          <w:szCs w:val="20"/>
        </w:rPr>
      </w:pPr>
    </w:p>
    <w:p w14:paraId="3A67495A" w14:textId="77777777" w:rsidR="00D572BA" w:rsidRDefault="00D572BA" w:rsidP="00D572BA">
      <w:pPr>
        <w:pBdr>
          <w:top w:val="nil"/>
          <w:left w:val="nil"/>
          <w:bottom w:val="nil"/>
          <w:right w:val="nil"/>
          <w:between w:val="nil"/>
        </w:pBdr>
        <w:jc w:val="both"/>
        <w:rPr>
          <w:color w:val="000000"/>
          <w:sz w:val="20"/>
          <w:szCs w:val="20"/>
        </w:rPr>
      </w:pPr>
    </w:p>
    <w:p w14:paraId="05B58EF7" w14:textId="77777777" w:rsidR="00D572BA" w:rsidRDefault="00D572BA" w:rsidP="00D572BA">
      <w:pPr>
        <w:pBdr>
          <w:top w:val="nil"/>
          <w:left w:val="nil"/>
          <w:bottom w:val="nil"/>
          <w:right w:val="nil"/>
          <w:between w:val="nil"/>
        </w:pBdr>
        <w:jc w:val="both"/>
        <w:rPr>
          <w:color w:val="000000"/>
          <w:sz w:val="20"/>
          <w:szCs w:val="20"/>
        </w:rPr>
      </w:pPr>
    </w:p>
    <w:p w14:paraId="6E3D7668" w14:textId="73AD7B2C" w:rsidR="00D572BA" w:rsidRDefault="00D572BA" w:rsidP="00D572BA">
      <w:pPr>
        <w:pBdr>
          <w:top w:val="nil"/>
          <w:left w:val="nil"/>
          <w:bottom w:val="nil"/>
          <w:right w:val="nil"/>
          <w:between w:val="nil"/>
        </w:pBdr>
        <w:jc w:val="both"/>
        <w:rPr>
          <w:color w:val="000000"/>
          <w:sz w:val="20"/>
          <w:szCs w:val="20"/>
        </w:rPr>
      </w:pPr>
      <w:r>
        <w:rPr>
          <w:noProof/>
          <w:color w:val="000000"/>
          <w:sz w:val="20"/>
          <w:szCs w:val="20"/>
        </w:rPr>
        <mc:AlternateContent>
          <mc:Choice Requires="wps">
            <w:drawing>
              <wp:anchor distT="0" distB="0" distL="114300" distR="114300" simplePos="0" relativeHeight="251670528" behindDoc="0" locked="0" layoutInCell="1" allowOverlap="1" wp14:anchorId="196D0826" wp14:editId="7C17B875">
                <wp:simplePos x="0" y="0"/>
                <wp:positionH relativeFrom="margin">
                  <wp:posOffset>452120</wp:posOffset>
                </wp:positionH>
                <wp:positionV relativeFrom="paragraph">
                  <wp:posOffset>73660</wp:posOffset>
                </wp:positionV>
                <wp:extent cx="4629150" cy="685800"/>
                <wp:effectExtent l="38100" t="57150" r="38100" b="57150"/>
                <wp:wrapNone/>
                <wp:docPr id="287166341" name="Rectángulo: esquinas redondeadas 1"/>
                <wp:cNvGraphicFramePr/>
                <a:graphic xmlns:a="http://schemas.openxmlformats.org/drawingml/2006/main">
                  <a:graphicData uri="http://schemas.microsoft.com/office/word/2010/wordprocessingShape">
                    <wps:wsp>
                      <wps:cNvSpPr/>
                      <wps:spPr>
                        <a:xfrm>
                          <a:off x="0" y="0"/>
                          <a:ext cx="4629150" cy="685800"/>
                        </a:xfrm>
                        <a:prstGeom prst="roundRect">
                          <a:avLst/>
                        </a:prstGeom>
                        <a:solidFill>
                          <a:srgbClr val="F79646">
                            <a:lumMod val="75000"/>
                          </a:srgbClr>
                        </a:solidFill>
                        <a:ln w="9525" cap="flat" cmpd="sng" algn="ctr">
                          <a:noFill/>
                          <a:prstDash val="solid"/>
                        </a:ln>
                        <a:effectLst/>
                        <a:scene3d>
                          <a:camera prst="orthographicFront">
                            <a:rot lat="0" lon="0" rev="0"/>
                          </a:camera>
                          <a:lightRig rig="contrasting" dir="t">
                            <a:rot lat="0" lon="0" rev="7800000"/>
                          </a:lightRig>
                        </a:scene3d>
                        <a:sp3d>
                          <a:bevelT w="139700" h="139700"/>
                        </a:sp3d>
                      </wps:spPr>
                      <wps:txbx>
                        <w:txbxContent>
                          <w:p w14:paraId="04A8AC92" w14:textId="2FA03299" w:rsidR="00D572BA" w:rsidRDefault="00D572BA" w:rsidP="00D572BA">
                            <w:pPr>
                              <w:jc w:val="center"/>
                              <w:rPr>
                                <w:color w:val="FFFFFF" w:themeColor="background1"/>
                              </w:rPr>
                            </w:pPr>
                          </w:p>
                          <w:p w14:paraId="3C916257" w14:textId="5C46EE97" w:rsidR="00D572BA" w:rsidRPr="009E7D96" w:rsidRDefault="00D572BA" w:rsidP="00D572BA">
                            <w:pPr>
                              <w:jc w:val="center"/>
                              <w:rPr>
                                <w:color w:val="FFFFFF" w:themeColor="background1"/>
                              </w:rPr>
                            </w:pPr>
                            <w:r w:rsidRPr="00D572BA">
                              <w:rPr>
                                <w:color w:val="FFFFFF" w:themeColor="background1"/>
                              </w:rPr>
                              <w:t>CF05_3.1_Conceptos_de_defensa_en_profundidad_formato_12_rutas_DI_2023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D0826" id="_x0000_s1031" style="position:absolute;left:0;text-align:left;margin-left:35.6pt;margin-top:5.8pt;width:364.5pt;height:5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" fillcolor="#e46c0a" stroked="f">
                <v:textbox>
                  <w:txbxContent>
                    <w:p w14:paraId="04A8AC92" w14:textId="2FA03299" w:rsidR="00D572BA" w:rsidRDefault="00D572BA" w:rsidP="00D572BA">
                      <w:pPr>
                        <w:jc w:val="center"/>
                        <w:rPr>
                          <w:color w:val="FFFFFF" w:themeColor="background1"/>
                        </w:rPr>
                      </w:pPr>
                    </w:p>
                    <w:p w14:paraId="3C916257" w14:textId="5C46EE97" w:rsidR="00D572BA" w:rsidRPr="009E7D96" w:rsidRDefault="00D572BA" w:rsidP="00D572BA">
                      <w:pPr>
                        <w:jc w:val="center"/>
                        <w:rPr>
                          <w:color w:val="FFFFFF" w:themeColor="background1"/>
                        </w:rPr>
                      </w:pPr>
                      <w:r w:rsidRPr="00D572BA">
                        <w:rPr>
                          <w:color w:val="FFFFFF" w:themeColor="background1"/>
                        </w:rPr>
                        <w:t>CF05_3.1_Conceptos_de_defensa_en_profundidad_formato_12_rutas_DI_2023</w:t>
                      </w:r>
                    </w:p>
                  </w:txbxContent>
                </v:textbox>
                <w10:wrap anchorx="margin"/>
              </v:roundrect>
            </w:pict>
          </mc:Fallback>
        </mc:AlternateContent>
      </w:r>
    </w:p>
    <w:p w14:paraId="28B6B774" w14:textId="51779575" w:rsidR="00D572BA" w:rsidRDefault="00D572BA" w:rsidP="00D572BA">
      <w:pPr>
        <w:pBdr>
          <w:top w:val="nil"/>
          <w:left w:val="nil"/>
          <w:bottom w:val="nil"/>
          <w:right w:val="nil"/>
          <w:between w:val="nil"/>
        </w:pBdr>
        <w:jc w:val="both"/>
        <w:rPr>
          <w:color w:val="000000"/>
          <w:sz w:val="20"/>
          <w:szCs w:val="20"/>
        </w:rPr>
      </w:pPr>
    </w:p>
    <w:p w14:paraId="3E04C737" w14:textId="77777777" w:rsidR="00D572BA" w:rsidRDefault="00D572BA">
      <w:pPr>
        <w:pBdr>
          <w:top w:val="nil"/>
          <w:left w:val="nil"/>
          <w:bottom w:val="nil"/>
          <w:right w:val="nil"/>
          <w:between w:val="nil"/>
        </w:pBdr>
        <w:jc w:val="both"/>
        <w:rPr>
          <w:color w:val="000000"/>
          <w:sz w:val="20"/>
          <w:szCs w:val="20"/>
        </w:rPr>
      </w:pPr>
    </w:p>
    <w:p w14:paraId="031E9DBE" w14:textId="77777777" w:rsidR="00D572BA" w:rsidRDefault="00D572BA">
      <w:pPr>
        <w:pBdr>
          <w:top w:val="nil"/>
          <w:left w:val="nil"/>
          <w:bottom w:val="nil"/>
          <w:right w:val="nil"/>
          <w:between w:val="nil"/>
        </w:pBdr>
        <w:jc w:val="both"/>
        <w:rPr>
          <w:color w:val="000000"/>
          <w:sz w:val="20"/>
          <w:szCs w:val="20"/>
        </w:rPr>
      </w:pPr>
    </w:p>
    <w:p w14:paraId="42D1E0BB" w14:textId="77777777" w:rsidR="00D572BA" w:rsidRDefault="00D572BA">
      <w:pPr>
        <w:pBdr>
          <w:top w:val="nil"/>
          <w:left w:val="nil"/>
          <w:bottom w:val="nil"/>
          <w:right w:val="nil"/>
          <w:between w:val="nil"/>
        </w:pBdr>
        <w:jc w:val="both"/>
        <w:rPr>
          <w:color w:val="000000"/>
          <w:sz w:val="20"/>
          <w:szCs w:val="20"/>
        </w:rPr>
      </w:pPr>
    </w:p>
    <w:p w14:paraId="00000118" w14:textId="77777777" w:rsidR="00063CAC" w:rsidRDefault="00063CAC">
      <w:pPr>
        <w:pBdr>
          <w:top w:val="nil"/>
          <w:left w:val="nil"/>
          <w:bottom w:val="nil"/>
          <w:right w:val="nil"/>
          <w:between w:val="nil"/>
        </w:pBdr>
        <w:jc w:val="both"/>
        <w:rPr>
          <w:color w:val="000000"/>
          <w:sz w:val="20"/>
          <w:szCs w:val="20"/>
        </w:rPr>
      </w:pPr>
    </w:p>
    <w:p w14:paraId="1B071962" w14:textId="30765DC8" w:rsidR="003408BC" w:rsidRDefault="003408BC">
      <w:pPr>
        <w:pBdr>
          <w:top w:val="nil"/>
          <w:left w:val="nil"/>
          <w:bottom w:val="nil"/>
          <w:right w:val="nil"/>
          <w:between w:val="nil"/>
        </w:pBdr>
        <w:jc w:val="both"/>
        <w:rPr>
          <w:color w:val="000000"/>
          <w:sz w:val="20"/>
          <w:szCs w:val="20"/>
        </w:rPr>
      </w:pPr>
      <w:r w:rsidRPr="003408BC">
        <w:rPr>
          <w:color w:val="000000"/>
          <w:sz w:val="20"/>
          <w:szCs w:val="20"/>
        </w:rPr>
        <w:t>En la era digital, donde la información es un activo invaluable, la seguridad cobra una relevancia sin precedentes. Para salvaguardar datos sensibles y sistemas cruciales, tres principios esenciales han surgido como pilares de la ciberseguridad moderna:</w:t>
      </w:r>
    </w:p>
    <w:p w14:paraId="00000119" w14:textId="213A4617" w:rsidR="00063CAC" w:rsidRDefault="004B155E" w:rsidP="003408BC">
      <w:pPr>
        <w:pBdr>
          <w:top w:val="nil"/>
          <w:left w:val="nil"/>
          <w:bottom w:val="nil"/>
          <w:right w:val="nil"/>
          <w:between w:val="nil"/>
        </w:pBdr>
        <w:rPr>
          <w:color w:val="000000"/>
          <w:sz w:val="20"/>
          <w:szCs w:val="20"/>
        </w:rPr>
      </w:pPr>
      <w:r>
        <w:t xml:space="preserve">     </w:t>
      </w:r>
      <w:sdt>
        <w:sdtPr>
          <w:tag w:val="goog_rdk_18"/>
          <w:id w:val="1637986098"/>
        </w:sdtPr>
        <w:sdtContent/>
      </w:sdt>
    </w:p>
    <w:p w14:paraId="0000011A" w14:textId="77777777" w:rsidR="00063CAC" w:rsidRDefault="00063CAC">
      <w:pPr>
        <w:pBdr>
          <w:top w:val="nil"/>
          <w:left w:val="nil"/>
          <w:bottom w:val="nil"/>
          <w:right w:val="nil"/>
          <w:between w:val="nil"/>
        </w:pBdr>
        <w:jc w:val="center"/>
        <w:rPr>
          <w:color w:val="000000"/>
          <w:sz w:val="20"/>
          <w:szCs w:val="20"/>
        </w:rPr>
      </w:pPr>
    </w:p>
    <w:p w14:paraId="0000011B" w14:textId="77777777" w:rsidR="00063CAC" w:rsidRDefault="00000000">
      <w:pPr>
        <w:pBdr>
          <w:top w:val="nil"/>
          <w:left w:val="nil"/>
          <w:bottom w:val="nil"/>
          <w:right w:val="nil"/>
          <w:between w:val="nil"/>
        </w:pBdr>
        <w:jc w:val="center"/>
        <w:rPr>
          <w:color w:val="7F7F7F"/>
          <w:sz w:val="20"/>
          <w:szCs w:val="20"/>
        </w:rPr>
      </w:pPr>
      <w:sdt>
        <w:sdtPr>
          <w:tag w:val="goog_rdk_19"/>
          <w:id w:val="1567143400"/>
        </w:sdtPr>
        <w:sdtContent>
          <w:commentRangeStart w:id="78"/>
        </w:sdtContent>
      </w:sdt>
      <w:r w:rsidR="004B155E">
        <w:rPr>
          <w:noProof/>
          <w:color w:val="7F7F7F"/>
          <w:sz w:val="20"/>
          <w:szCs w:val="20"/>
        </w:rPr>
        <w:drawing>
          <wp:inline distT="0" distB="0" distL="0" distR="0" wp14:anchorId="6DFDFD15" wp14:editId="43E2F295">
            <wp:extent cx="1358538" cy="953589"/>
            <wp:effectExtent l="0" t="0" r="0" b="0"/>
            <wp:docPr id="10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l="24432" t="46518" r="65126" b="40447"/>
                    <a:stretch>
                      <a:fillRect/>
                    </a:stretch>
                  </pic:blipFill>
                  <pic:spPr>
                    <a:xfrm>
                      <a:off x="0" y="0"/>
                      <a:ext cx="1358538" cy="953589"/>
                    </a:xfrm>
                    <a:prstGeom prst="rect">
                      <a:avLst/>
                    </a:prstGeom>
                    <a:ln/>
                  </pic:spPr>
                </pic:pic>
              </a:graphicData>
            </a:graphic>
          </wp:inline>
        </w:drawing>
      </w:r>
      <w:commentRangeEnd w:id="78"/>
      <w:r w:rsidR="004B155E">
        <w:commentReference w:id="78"/>
      </w:r>
      <w:r w:rsidR="004B155E">
        <w:rPr>
          <w:color w:val="7F7F7F"/>
          <w:sz w:val="20"/>
          <w:szCs w:val="20"/>
        </w:rPr>
        <w:t xml:space="preserve">        </w:t>
      </w:r>
      <w:sdt>
        <w:sdtPr>
          <w:tag w:val="goog_rdk_20"/>
          <w:id w:val="-2107563823"/>
        </w:sdtPr>
        <w:sdtContent>
          <w:commentRangeStart w:id="79"/>
        </w:sdtContent>
      </w:sdt>
      <w:r w:rsidR="004B155E">
        <w:rPr>
          <w:noProof/>
          <w:color w:val="7F7F7F"/>
          <w:sz w:val="20"/>
          <w:szCs w:val="20"/>
        </w:rPr>
        <w:drawing>
          <wp:inline distT="0" distB="0" distL="0" distR="0" wp14:anchorId="748123F4" wp14:editId="194D4213">
            <wp:extent cx="1358538" cy="953589"/>
            <wp:effectExtent l="0" t="0" r="0" b="0"/>
            <wp:docPr id="10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l="24432" t="46518" r="65126" b="40447"/>
                    <a:stretch>
                      <a:fillRect/>
                    </a:stretch>
                  </pic:blipFill>
                  <pic:spPr>
                    <a:xfrm>
                      <a:off x="0" y="0"/>
                      <a:ext cx="1358538" cy="953589"/>
                    </a:xfrm>
                    <a:prstGeom prst="rect">
                      <a:avLst/>
                    </a:prstGeom>
                    <a:ln/>
                  </pic:spPr>
                </pic:pic>
              </a:graphicData>
            </a:graphic>
          </wp:inline>
        </w:drawing>
      </w:r>
      <w:commentRangeEnd w:id="79"/>
      <w:r w:rsidR="004B155E">
        <w:commentReference w:id="79"/>
      </w:r>
      <w:r w:rsidR="004B155E">
        <w:rPr>
          <w:color w:val="7F7F7F"/>
          <w:sz w:val="20"/>
          <w:szCs w:val="20"/>
        </w:rPr>
        <w:t xml:space="preserve">        </w:t>
      </w:r>
      <w:sdt>
        <w:sdtPr>
          <w:tag w:val="goog_rdk_21"/>
          <w:id w:val="-249346803"/>
        </w:sdtPr>
        <w:sdtContent>
          <w:commentRangeStart w:id="80"/>
        </w:sdtContent>
      </w:sdt>
      <w:r w:rsidR="004B155E">
        <w:rPr>
          <w:noProof/>
          <w:color w:val="7F7F7F"/>
          <w:sz w:val="20"/>
          <w:szCs w:val="20"/>
        </w:rPr>
        <w:drawing>
          <wp:inline distT="0" distB="0" distL="0" distR="0" wp14:anchorId="43ECA540" wp14:editId="688C53A0">
            <wp:extent cx="1358538" cy="953589"/>
            <wp:effectExtent l="0" t="0" r="0" b="0"/>
            <wp:docPr id="10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l="24432" t="46518" r="65126" b="40447"/>
                    <a:stretch>
                      <a:fillRect/>
                    </a:stretch>
                  </pic:blipFill>
                  <pic:spPr>
                    <a:xfrm>
                      <a:off x="0" y="0"/>
                      <a:ext cx="1358538" cy="953589"/>
                    </a:xfrm>
                    <a:prstGeom prst="rect">
                      <a:avLst/>
                    </a:prstGeom>
                    <a:ln/>
                  </pic:spPr>
                </pic:pic>
              </a:graphicData>
            </a:graphic>
          </wp:inline>
        </w:drawing>
      </w:r>
      <w:commentRangeEnd w:id="80"/>
      <w:r w:rsidR="004B155E">
        <w:commentReference w:id="80"/>
      </w:r>
    </w:p>
    <w:p w14:paraId="0000011C" w14:textId="77777777" w:rsidR="00063CAC" w:rsidRDefault="00063CAC">
      <w:pPr>
        <w:pBdr>
          <w:top w:val="nil"/>
          <w:left w:val="nil"/>
          <w:bottom w:val="nil"/>
          <w:right w:val="nil"/>
          <w:between w:val="nil"/>
        </w:pBdr>
        <w:jc w:val="both"/>
        <w:rPr>
          <w:color w:val="000000"/>
          <w:sz w:val="20"/>
          <w:szCs w:val="20"/>
        </w:rPr>
      </w:pPr>
    </w:p>
    <w:p w14:paraId="00000120" w14:textId="77777777" w:rsidR="00063CAC" w:rsidRDefault="00063CAC">
      <w:pPr>
        <w:pBdr>
          <w:top w:val="nil"/>
          <w:left w:val="nil"/>
          <w:bottom w:val="nil"/>
          <w:right w:val="nil"/>
          <w:between w:val="nil"/>
        </w:pBdr>
        <w:ind w:left="720"/>
        <w:jc w:val="both"/>
        <w:rPr>
          <w:color w:val="000000"/>
          <w:sz w:val="20"/>
          <w:szCs w:val="20"/>
        </w:rPr>
      </w:pPr>
    </w:p>
    <w:p w14:paraId="00000121" w14:textId="77777777" w:rsidR="00063CAC" w:rsidRDefault="00063CAC">
      <w:pPr>
        <w:pBdr>
          <w:top w:val="nil"/>
          <w:left w:val="nil"/>
          <w:bottom w:val="nil"/>
          <w:right w:val="nil"/>
          <w:between w:val="nil"/>
        </w:pBdr>
        <w:ind w:left="720"/>
        <w:jc w:val="both"/>
        <w:rPr>
          <w:color w:val="000000"/>
          <w:sz w:val="20"/>
          <w:szCs w:val="20"/>
        </w:rPr>
      </w:pPr>
    </w:p>
    <w:p w14:paraId="00000122" w14:textId="77777777" w:rsidR="00063CAC" w:rsidRDefault="004B155E">
      <w:pPr>
        <w:pBdr>
          <w:top w:val="nil"/>
          <w:left w:val="nil"/>
          <w:bottom w:val="nil"/>
          <w:right w:val="nil"/>
          <w:between w:val="nil"/>
        </w:pBdr>
        <w:jc w:val="both"/>
        <w:rPr>
          <w:b/>
          <w:color w:val="000000"/>
          <w:sz w:val="20"/>
          <w:szCs w:val="20"/>
        </w:rPr>
      </w:pPr>
      <w:r>
        <w:rPr>
          <w:b/>
          <w:color w:val="000000"/>
          <w:sz w:val="20"/>
          <w:szCs w:val="20"/>
        </w:rPr>
        <w:lastRenderedPageBreak/>
        <w:t>3.2. Capas de la defensa en profundidad</w:t>
      </w:r>
    </w:p>
    <w:p w14:paraId="00000124" w14:textId="5EFCB009" w:rsidR="00063CAC" w:rsidRPr="007F09F7" w:rsidRDefault="007F09F7">
      <w:pPr>
        <w:pBdr>
          <w:top w:val="nil"/>
          <w:left w:val="nil"/>
          <w:bottom w:val="nil"/>
          <w:right w:val="nil"/>
          <w:between w:val="nil"/>
        </w:pBdr>
        <w:jc w:val="both"/>
        <w:rPr>
          <w:b/>
          <w:color w:val="000000"/>
          <w:sz w:val="20"/>
          <w:szCs w:val="20"/>
        </w:rPr>
      </w:pPr>
      <w:commentRangeStart w:id="81"/>
      <w:commentRangeEnd w:id="81"/>
      <w:r>
        <w:rPr>
          <w:rStyle w:val="Refdecomentario"/>
        </w:rPr>
        <w:commentReference w:id="81"/>
      </w:r>
      <w:r>
        <w:rPr>
          <w:color w:val="000000"/>
          <w:sz w:val="20"/>
          <w:szCs w:val="20"/>
        </w:rPr>
        <w:t>La defensa en profundidad aborda la ciberseguridad en capas: en cada capa se aplican controles de seguridad determinados para abarcar todos los aspectos necesarios de proteger, de manera particular y adecuada.</w:t>
      </w:r>
    </w:p>
    <w:p w14:paraId="00000125" w14:textId="04D5BDC3" w:rsidR="00063CAC" w:rsidRDefault="00063CAC">
      <w:pPr>
        <w:pBdr>
          <w:top w:val="nil"/>
          <w:left w:val="nil"/>
          <w:bottom w:val="nil"/>
          <w:right w:val="nil"/>
          <w:between w:val="nil"/>
        </w:pBdr>
        <w:jc w:val="both"/>
        <w:rPr>
          <w:color w:val="000000"/>
          <w:sz w:val="20"/>
          <w:szCs w:val="20"/>
        </w:rPr>
      </w:pPr>
    </w:p>
    <w:p w14:paraId="00000129" w14:textId="77777777" w:rsidR="00063CAC" w:rsidRDefault="004B155E">
      <w:pPr>
        <w:pBdr>
          <w:top w:val="nil"/>
          <w:left w:val="nil"/>
          <w:bottom w:val="nil"/>
          <w:right w:val="nil"/>
          <w:between w:val="nil"/>
        </w:pBdr>
        <w:jc w:val="both"/>
        <w:rPr>
          <w:color w:val="000000"/>
          <w:sz w:val="20"/>
          <w:szCs w:val="20"/>
        </w:rPr>
      </w:pPr>
      <w:r>
        <w:rPr>
          <w:color w:val="000000"/>
          <w:sz w:val="20"/>
          <w:szCs w:val="20"/>
        </w:rPr>
        <w:t>Las capas se pueden representar de distintas maneras y las organizaciones pueden adoptar esta estrategia de ciberseguridad, de acuerdo con su contexto, sus recursos y sus propias necesidades de ciberseguridad.</w:t>
      </w:r>
    </w:p>
    <w:p w14:paraId="7449083C" w14:textId="77777777" w:rsidR="00302D18" w:rsidRDefault="00302D18">
      <w:pPr>
        <w:pBdr>
          <w:top w:val="nil"/>
          <w:left w:val="nil"/>
          <w:bottom w:val="nil"/>
          <w:right w:val="nil"/>
          <w:between w:val="nil"/>
        </w:pBdr>
        <w:jc w:val="both"/>
        <w:rPr>
          <w:color w:val="000000"/>
          <w:sz w:val="20"/>
          <w:szCs w:val="20"/>
        </w:rPr>
      </w:pPr>
    </w:p>
    <w:p w14:paraId="69ACB73D" w14:textId="77777777" w:rsidR="00302D18" w:rsidRPr="00302D18" w:rsidRDefault="00302D18" w:rsidP="00302D18">
      <w:pPr>
        <w:pBdr>
          <w:top w:val="nil"/>
          <w:left w:val="nil"/>
          <w:bottom w:val="nil"/>
          <w:right w:val="nil"/>
          <w:between w:val="nil"/>
        </w:pBdr>
        <w:jc w:val="both"/>
        <w:rPr>
          <w:b/>
          <w:bCs/>
          <w:color w:val="000000"/>
          <w:sz w:val="20"/>
          <w:szCs w:val="20"/>
        </w:rPr>
      </w:pPr>
      <w:r w:rsidRPr="00302D18">
        <w:rPr>
          <w:b/>
          <w:bCs/>
          <w:color w:val="000000"/>
          <w:sz w:val="20"/>
          <w:szCs w:val="20"/>
        </w:rPr>
        <w:t>Figura 1</w:t>
      </w:r>
    </w:p>
    <w:p w14:paraId="62378B33" w14:textId="21FE7CAC" w:rsidR="00302D18" w:rsidRPr="00302D18" w:rsidRDefault="00302D18" w:rsidP="00302D18">
      <w:pPr>
        <w:pBdr>
          <w:top w:val="nil"/>
          <w:left w:val="nil"/>
          <w:bottom w:val="nil"/>
          <w:right w:val="nil"/>
          <w:between w:val="nil"/>
        </w:pBdr>
        <w:jc w:val="both"/>
        <w:rPr>
          <w:i/>
          <w:iCs/>
          <w:color w:val="000000"/>
          <w:sz w:val="20"/>
          <w:szCs w:val="20"/>
        </w:rPr>
      </w:pPr>
      <w:r w:rsidRPr="00302D18">
        <w:rPr>
          <w:i/>
          <w:iCs/>
          <w:color w:val="000000"/>
          <w:sz w:val="20"/>
          <w:szCs w:val="20"/>
        </w:rPr>
        <w:t>Representación global del método de defensa en profundidad por capas.</w:t>
      </w:r>
    </w:p>
    <w:p w14:paraId="51FFDF5C" w14:textId="77777777" w:rsidR="00302D18" w:rsidRDefault="00302D18">
      <w:pPr>
        <w:pBdr>
          <w:top w:val="nil"/>
          <w:left w:val="nil"/>
          <w:bottom w:val="nil"/>
          <w:right w:val="nil"/>
          <w:between w:val="nil"/>
        </w:pBdr>
        <w:jc w:val="both"/>
        <w:rPr>
          <w:color w:val="000000"/>
          <w:sz w:val="20"/>
          <w:szCs w:val="20"/>
        </w:rPr>
      </w:pPr>
    </w:p>
    <w:p w14:paraId="3AF2FCA7" w14:textId="0CD3659B" w:rsidR="00302D18" w:rsidRDefault="00302D18">
      <w:pPr>
        <w:pBdr>
          <w:top w:val="nil"/>
          <w:left w:val="nil"/>
          <w:bottom w:val="nil"/>
          <w:right w:val="nil"/>
          <w:between w:val="nil"/>
        </w:pBdr>
        <w:jc w:val="both"/>
        <w:rPr>
          <w:color w:val="000000"/>
          <w:sz w:val="20"/>
          <w:szCs w:val="20"/>
        </w:rPr>
      </w:pPr>
      <w:commentRangeStart w:id="82"/>
      <w:r w:rsidRPr="00302D18">
        <w:rPr>
          <w:noProof/>
          <w:color w:val="000000"/>
          <w:sz w:val="20"/>
          <w:szCs w:val="20"/>
        </w:rPr>
        <w:drawing>
          <wp:inline distT="0" distB="0" distL="0" distR="0" wp14:anchorId="24EDA2AF" wp14:editId="4F818EFC">
            <wp:extent cx="5971540" cy="1684020"/>
            <wp:effectExtent l="0" t="0" r="0" b="0"/>
            <wp:docPr id="1850882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2905" name=""/>
                    <pic:cNvPicPr/>
                  </pic:nvPicPr>
                  <pic:blipFill>
                    <a:blip r:embed="rId66"/>
                    <a:stretch>
                      <a:fillRect/>
                    </a:stretch>
                  </pic:blipFill>
                  <pic:spPr>
                    <a:xfrm>
                      <a:off x="0" y="0"/>
                      <a:ext cx="5971540" cy="1684020"/>
                    </a:xfrm>
                    <a:prstGeom prst="rect">
                      <a:avLst/>
                    </a:prstGeom>
                  </pic:spPr>
                </pic:pic>
              </a:graphicData>
            </a:graphic>
          </wp:inline>
        </w:drawing>
      </w:r>
      <w:commentRangeEnd w:id="82"/>
      <w:r w:rsidR="00A1121D">
        <w:rPr>
          <w:rStyle w:val="Refdecomentario"/>
        </w:rPr>
        <w:commentReference w:id="82"/>
      </w:r>
    </w:p>
    <w:p w14:paraId="0000012A" w14:textId="0A1D5AE6" w:rsidR="00063CAC" w:rsidRPr="00302D18" w:rsidRDefault="00302D18">
      <w:pPr>
        <w:pBdr>
          <w:top w:val="nil"/>
          <w:left w:val="nil"/>
          <w:bottom w:val="nil"/>
          <w:right w:val="nil"/>
          <w:between w:val="nil"/>
        </w:pBdr>
        <w:jc w:val="both"/>
        <w:rPr>
          <w:color w:val="000000" w:themeColor="text1"/>
          <w:sz w:val="20"/>
          <w:szCs w:val="20"/>
        </w:rPr>
      </w:pPr>
      <w:r w:rsidRPr="00302D18">
        <w:rPr>
          <w:color w:val="000000" w:themeColor="text1"/>
          <w:sz w:val="20"/>
          <w:szCs w:val="20"/>
        </w:rPr>
        <w:t>Rodríguez, Yépez, Peralta y Ortiz (2018).</w:t>
      </w:r>
    </w:p>
    <w:p w14:paraId="2E4A2C50" w14:textId="21897CD0" w:rsidR="00302D18" w:rsidRDefault="00000000">
      <w:pPr>
        <w:pBdr>
          <w:top w:val="nil"/>
          <w:left w:val="nil"/>
          <w:bottom w:val="nil"/>
          <w:right w:val="nil"/>
          <w:between w:val="nil"/>
        </w:pBdr>
        <w:jc w:val="both"/>
        <w:rPr>
          <w:color w:val="000000"/>
          <w:sz w:val="20"/>
          <w:szCs w:val="20"/>
        </w:rPr>
      </w:pPr>
      <w:hyperlink r:id="rId67" w:history="1">
        <w:r w:rsidR="00302D18" w:rsidRPr="00262F83">
          <w:rPr>
            <w:rStyle w:val="Hipervnculo"/>
            <w:sz w:val="20"/>
            <w:szCs w:val="20"/>
          </w:rPr>
          <w:t>https://www.revistaespacios.com/a18v39n42/18394219.html</w:t>
        </w:r>
      </w:hyperlink>
    </w:p>
    <w:p w14:paraId="469A7B9B" w14:textId="77777777" w:rsidR="00302D18" w:rsidRDefault="00302D18">
      <w:pPr>
        <w:pBdr>
          <w:top w:val="nil"/>
          <w:left w:val="nil"/>
          <w:bottom w:val="nil"/>
          <w:right w:val="nil"/>
          <w:between w:val="nil"/>
        </w:pBdr>
        <w:jc w:val="both"/>
        <w:rPr>
          <w:color w:val="000000"/>
          <w:sz w:val="20"/>
          <w:szCs w:val="20"/>
        </w:rPr>
      </w:pPr>
    </w:p>
    <w:p w14:paraId="39B91A83" w14:textId="297A9217" w:rsidR="00D572BA" w:rsidRDefault="00302D18">
      <w:pPr>
        <w:pBdr>
          <w:top w:val="nil"/>
          <w:left w:val="nil"/>
          <w:bottom w:val="nil"/>
          <w:right w:val="nil"/>
          <w:between w:val="nil"/>
        </w:pBdr>
        <w:jc w:val="both"/>
        <w:rPr>
          <w:color w:val="000000"/>
          <w:sz w:val="20"/>
          <w:szCs w:val="20"/>
        </w:rPr>
      </w:pPr>
      <w:del w:id="83" w:author="Alix Cecilia Chinchilla Rueda" w:date="2023-10-16T19:28:00Z">
        <w:r w:rsidRPr="00302D18" w:rsidDel="00A1121D">
          <w:rPr>
            <w:color w:val="000000"/>
            <w:sz w:val="20"/>
            <w:szCs w:val="20"/>
          </w:rPr>
          <w:delText xml:space="preserve">La grafica </w:delText>
        </w:r>
      </w:del>
      <w:ins w:id="84" w:author="Alix Cecilia Chinchilla Rueda" w:date="2023-10-16T19:28:00Z">
        <w:r w:rsidR="00A1121D">
          <w:rPr>
            <w:color w:val="000000"/>
            <w:sz w:val="20"/>
            <w:szCs w:val="20"/>
          </w:rPr>
          <w:t>En la figura</w:t>
        </w:r>
        <w:r w:rsidR="00A1121D" w:rsidRPr="00302D18">
          <w:rPr>
            <w:color w:val="000000"/>
            <w:sz w:val="20"/>
            <w:szCs w:val="20"/>
          </w:rPr>
          <w:t xml:space="preserve"> </w:t>
        </w:r>
      </w:ins>
      <w:r w:rsidRPr="00302D18">
        <w:rPr>
          <w:color w:val="000000"/>
          <w:sz w:val="20"/>
          <w:szCs w:val="20"/>
        </w:rPr>
        <w:t xml:space="preserve">anterior </w:t>
      </w:r>
      <w:ins w:id="85" w:author="Alix Cecilia Chinchilla Rueda" w:date="2023-10-16T19:29:00Z">
        <w:r w:rsidR="00A1121D">
          <w:rPr>
            <w:color w:val="000000"/>
            <w:sz w:val="20"/>
            <w:szCs w:val="20"/>
          </w:rPr>
          <w:t xml:space="preserve">se </w:t>
        </w:r>
      </w:ins>
      <w:r w:rsidRPr="00302D18">
        <w:rPr>
          <w:color w:val="000000"/>
          <w:sz w:val="20"/>
          <w:szCs w:val="20"/>
        </w:rPr>
        <w:t>muestra</w:t>
      </w:r>
      <w:ins w:id="86" w:author="Alix Cecilia Chinchilla Rueda" w:date="2023-10-16T19:29:00Z">
        <w:r w:rsidR="00A1121D">
          <w:rPr>
            <w:color w:val="000000"/>
            <w:sz w:val="20"/>
            <w:szCs w:val="20"/>
          </w:rPr>
          <w:t>n</w:t>
        </w:r>
      </w:ins>
      <w:r w:rsidRPr="00302D18">
        <w:rPr>
          <w:color w:val="000000"/>
          <w:sz w:val="20"/>
          <w:szCs w:val="20"/>
        </w:rPr>
        <w:t xml:space="preserve"> diversas capas con controles de seguridad asociados, es importante saber que la defensa en profundidad debe ser aplicada considerando las codependencias entre dispositivos, servicios y elementos de una red.</w:t>
      </w:r>
    </w:p>
    <w:p w14:paraId="1B17B118" w14:textId="77777777" w:rsidR="002E374D" w:rsidRDefault="002E374D">
      <w:pPr>
        <w:pBdr>
          <w:top w:val="nil"/>
          <w:left w:val="nil"/>
          <w:bottom w:val="nil"/>
          <w:right w:val="nil"/>
          <w:between w:val="nil"/>
        </w:pBdr>
        <w:jc w:val="both"/>
        <w:rPr>
          <w:color w:val="000000"/>
          <w:sz w:val="20"/>
          <w:szCs w:val="20"/>
        </w:rPr>
      </w:pPr>
    </w:p>
    <w:p w14:paraId="7884E94F" w14:textId="33A89031" w:rsidR="00D572BA" w:rsidRDefault="002E374D">
      <w:pPr>
        <w:pBdr>
          <w:top w:val="nil"/>
          <w:left w:val="nil"/>
          <w:bottom w:val="nil"/>
          <w:right w:val="nil"/>
          <w:between w:val="nil"/>
        </w:pBdr>
        <w:jc w:val="both"/>
        <w:rPr>
          <w:color w:val="000000"/>
          <w:sz w:val="20"/>
          <w:szCs w:val="20"/>
        </w:rPr>
      </w:pPr>
      <w:r>
        <w:rPr>
          <w:color w:val="000000"/>
          <w:sz w:val="20"/>
          <w:szCs w:val="20"/>
        </w:rPr>
        <w:t>E</w:t>
      </w:r>
      <w:r w:rsidRPr="002E374D">
        <w:rPr>
          <w:color w:val="000000"/>
          <w:sz w:val="20"/>
          <w:szCs w:val="20"/>
        </w:rPr>
        <w:t xml:space="preserve">s esencial comprender las capas de la defensa en profundidad. Para asegurar una protección sólida contra amenazas cibernéticas, </w:t>
      </w:r>
      <w:del w:id="87" w:author="Alix Cecilia Chinchilla Rueda" w:date="2023-10-16T19:29:00Z">
        <w:r w:rsidRPr="002E374D" w:rsidDel="00A1121D">
          <w:rPr>
            <w:color w:val="000000"/>
            <w:sz w:val="20"/>
            <w:szCs w:val="20"/>
          </w:rPr>
          <w:delText>vamos a explorar estas capas en detalle</w:delText>
        </w:r>
      </w:del>
      <w:ins w:id="88" w:author="Alix Cecilia Chinchilla Rueda" w:date="2023-10-16T19:29:00Z">
        <w:r w:rsidR="00A1121D">
          <w:rPr>
            <w:color w:val="000000"/>
            <w:sz w:val="20"/>
            <w:szCs w:val="20"/>
          </w:rPr>
          <w:t>explore a detalle en qué consisten estas capas</w:t>
        </w:r>
      </w:ins>
      <w:r w:rsidRPr="002E374D">
        <w:rPr>
          <w:color w:val="000000"/>
          <w:sz w:val="20"/>
          <w:szCs w:val="20"/>
        </w:rPr>
        <w:t xml:space="preserve">. </w:t>
      </w:r>
    </w:p>
    <w:p w14:paraId="6A37A3E9" w14:textId="77777777" w:rsidR="00176FB6" w:rsidRDefault="00176FB6">
      <w:pPr>
        <w:pBdr>
          <w:top w:val="nil"/>
          <w:left w:val="nil"/>
          <w:bottom w:val="nil"/>
          <w:right w:val="nil"/>
          <w:between w:val="nil"/>
        </w:pBdr>
        <w:jc w:val="both"/>
        <w:rPr>
          <w:color w:val="000000"/>
          <w:sz w:val="20"/>
          <w:szCs w:val="20"/>
        </w:rPr>
      </w:pPr>
    </w:p>
    <w:p w14:paraId="2CA826E7" w14:textId="4155A872" w:rsidR="00176FB6" w:rsidRDefault="00176FB6">
      <w:pPr>
        <w:pBdr>
          <w:top w:val="nil"/>
          <w:left w:val="nil"/>
          <w:bottom w:val="nil"/>
          <w:right w:val="nil"/>
          <w:between w:val="nil"/>
        </w:pBdr>
        <w:jc w:val="both"/>
        <w:rPr>
          <w:color w:val="000000"/>
          <w:sz w:val="20"/>
          <w:szCs w:val="20"/>
        </w:rPr>
      </w:pPr>
      <w:r>
        <w:rPr>
          <w:noProof/>
          <w:color w:val="000000"/>
          <w:sz w:val="20"/>
          <w:szCs w:val="20"/>
        </w:rPr>
        <mc:AlternateContent>
          <mc:Choice Requires="wps">
            <w:drawing>
              <wp:anchor distT="0" distB="0" distL="114300" distR="114300" simplePos="0" relativeHeight="251673600" behindDoc="0" locked="0" layoutInCell="1" allowOverlap="1" wp14:anchorId="7636EC86" wp14:editId="1019B2E4">
                <wp:simplePos x="0" y="0"/>
                <wp:positionH relativeFrom="margin">
                  <wp:posOffset>657225</wp:posOffset>
                </wp:positionH>
                <wp:positionV relativeFrom="paragraph">
                  <wp:posOffset>100965</wp:posOffset>
                </wp:positionV>
                <wp:extent cx="4629150" cy="685800"/>
                <wp:effectExtent l="38100" t="57150" r="38100" b="57150"/>
                <wp:wrapNone/>
                <wp:docPr id="186027425" name="Rectángulo: esquinas redondeadas 1"/>
                <wp:cNvGraphicFramePr/>
                <a:graphic xmlns:a="http://schemas.openxmlformats.org/drawingml/2006/main">
                  <a:graphicData uri="http://schemas.microsoft.com/office/word/2010/wordprocessingShape">
                    <wps:wsp>
                      <wps:cNvSpPr/>
                      <wps:spPr>
                        <a:xfrm>
                          <a:off x="0" y="0"/>
                          <a:ext cx="4629150" cy="685800"/>
                        </a:xfrm>
                        <a:prstGeom prst="roundRect">
                          <a:avLst/>
                        </a:prstGeom>
                        <a:solidFill>
                          <a:srgbClr val="F79646">
                            <a:lumMod val="75000"/>
                          </a:srgbClr>
                        </a:solidFill>
                        <a:ln w="9525" cap="flat" cmpd="sng" algn="ctr">
                          <a:noFill/>
                          <a:prstDash val="solid"/>
                        </a:ln>
                        <a:effectLst/>
                        <a:scene3d>
                          <a:camera prst="orthographicFront">
                            <a:rot lat="0" lon="0" rev="0"/>
                          </a:camera>
                          <a:lightRig rig="contrasting" dir="t">
                            <a:rot lat="0" lon="0" rev="7800000"/>
                          </a:lightRig>
                        </a:scene3d>
                        <a:sp3d>
                          <a:bevelT w="139700" h="139700"/>
                        </a:sp3d>
                      </wps:spPr>
                      <wps:txbx>
                        <w:txbxContent>
                          <w:p w14:paraId="54AF80B2" w14:textId="77777777" w:rsidR="00176FB6" w:rsidRDefault="00176FB6" w:rsidP="00176FB6">
                            <w:pPr>
                              <w:jc w:val="center"/>
                              <w:rPr>
                                <w:color w:val="FFFFFF" w:themeColor="background1"/>
                              </w:rPr>
                            </w:pPr>
                          </w:p>
                          <w:p w14:paraId="6BE90F91" w14:textId="354B7039" w:rsidR="00176FB6" w:rsidRPr="009E7D96" w:rsidRDefault="00176FB6" w:rsidP="00176FB6">
                            <w:pPr>
                              <w:jc w:val="center"/>
                              <w:rPr>
                                <w:color w:val="FFFFFF" w:themeColor="background1"/>
                              </w:rPr>
                            </w:pPr>
                            <w:r w:rsidRPr="00176FB6">
                              <w:rPr>
                                <w:color w:val="FFFFFF" w:themeColor="background1"/>
                              </w:rPr>
                              <w:t>CF05_3.2_Capas_para_la_defensa_en_profundidad_formato_2_infografia_interactiva_puntocaliente_DI_2023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6EC86" id="_x0000_s1032" style="position:absolute;left:0;text-align:left;margin-left:51.75pt;margin-top:7.95pt;width:364.5pt;height:5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" fillcolor="#e46c0a" stroked="f">
                <v:textbox>
                  <w:txbxContent>
                    <w:p w14:paraId="54AF80B2" w14:textId="77777777" w:rsidR="00176FB6" w:rsidRDefault="00176FB6" w:rsidP="00176FB6">
                      <w:pPr>
                        <w:jc w:val="center"/>
                        <w:rPr>
                          <w:color w:val="FFFFFF" w:themeColor="background1"/>
                        </w:rPr>
                      </w:pPr>
                    </w:p>
                    <w:p w14:paraId="6BE90F91" w14:textId="354B7039" w:rsidR="00176FB6" w:rsidRPr="009E7D96" w:rsidRDefault="00176FB6" w:rsidP="00176FB6">
                      <w:pPr>
                        <w:jc w:val="center"/>
                        <w:rPr>
                          <w:color w:val="FFFFFF" w:themeColor="background1"/>
                        </w:rPr>
                      </w:pPr>
                      <w:r w:rsidRPr="00176FB6">
                        <w:rPr>
                          <w:color w:val="FFFFFF" w:themeColor="background1"/>
                        </w:rPr>
                        <w:t>CF05_3.2_Capas_para_la_defensa_en_profundidad_formato_2_infografia_interactiva_puntocaliente_DI_2023</w:t>
                      </w:r>
                    </w:p>
                  </w:txbxContent>
                </v:textbox>
                <w10:wrap anchorx="margin"/>
              </v:roundrect>
            </w:pict>
          </mc:Fallback>
        </mc:AlternateContent>
      </w:r>
    </w:p>
    <w:p w14:paraId="15BB6E6D" w14:textId="0EF0A77A" w:rsidR="00176FB6" w:rsidRDefault="00176FB6">
      <w:pPr>
        <w:pBdr>
          <w:top w:val="nil"/>
          <w:left w:val="nil"/>
          <w:bottom w:val="nil"/>
          <w:right w:val="nil"/>
          <w:between w:val="nil"/>
        </w:pBdr>
        <w:jc w:val="both"/>
        <w:rPr>
          <w:color w:val="000000"/>
          <w:sz w:val="20"/>
          <w:szCs w:val="20"/>
        </w:rPr>
      </w:pPr>
    </w:p>
    <w:p w14:paraId="48A172EF" w14:textId="77777777" w:rsidR="00176FB6" w:rsidRDefault="00176FB6">
      <w:pPr>
        <w:pBdr>
          <w:top w:val="nil"/>
          <w:left w:val="nil"/>
          <w:bottom w:val="nil"/>
          <w:right w:val="nil"/>
          <w:between w:val="nil"/>
        </w:pBdr>
        <w:jc w:val="both"/>
        <w:rPr>
          <w:color w:val="000000"/>
          <w:sz w:val="20"/>
          <w:szCs w:val="20"/>
        </w:rPr>
      </w:pPr>
    </w:p>
    <w:p w14:paraId="7A2D98BD" w14:textId="77777777" w:rsidR="00176FB6" w:rsidRDefault="00176FB6">
      <w:pPr>
        <w:pBdr>
          <w:top w:val="nil"/>
          <w:left w:val="nil"/>
          <w:bottom w:val="nil"/>
          <w:right w:val="nil"/>
          <w:between w:val="nil"/>
        </w:pBdr>
        <w:jc w:val="both"/>
        <w:rPr>
          <w:color w:val="000000"/>
          <w:sz w:val="20"/>
          <w:szCs w:val="20"/>
        </w:rPr>
      </w:pPr>
    </w:p>
    <w:p w14:paraId="18CEA424" w14:textId="77777777" w:rsidR="00176FB6" w:rsidRDefault="00176FB6">
      <w:pPr>
        <w:pBdr>
          <w:top w:val="nil"/>
          <w:left w:val="nil"/>
          <w:bottom w:val="nil"/>
          <w:right w:val="nil"/>
          <w:between w:val="nil"/>
        </w:pBdr>
        <w:jc w:val="both"/>
        <w:rPr>
          <w:color w:val="000000"/>
          <w:sz w:val="20"/>
          <w:szCs w:val="20"/>
        </w:rPr>
      </w:pPr>
    </w:p>
    <w:p w14:paraId="06CB276C" w14:textId="77777777" w:rsidR="00176FB6" w:rsidRDefault="00176FB6">
      <w:pPr>
        <w:pBdr>
          <w:top w:val="nil"/>
          <w:left w:val="nil"/>
          <w:bottom w:val="nil"/>
          <w:right w:val="nil"/>
          <w:between w:val="nil"/>
        </w:pBdr>
        <w:jc w:val="both"/>
        <w:rPr>
          <w:color w:val="000000"/>
          <w:sz w:val="20"/>
          <w:szCs w:val="20"/>
        </w:rPr>
      </w:pPr>
    </w:p>
    <w:p w14:paraId="70170607" w14:textId="08F18312" w:rsidR="00176FB6" w:rsidRDefault="00176FB6">
      <w:pPr>
        <w:pBdr>
          <w:top w:val="nil"/>
          <w:left w:val="nil"/>
          <w:bottom w:val="nil"/>
          <w:right w:val="nil"/>
          <w:between w:val="nil"/>
        </w:pBdr>
        <w:jc w:val="both"/>
        <w:rPr>
          <w:color w:val="000000"/>
          <w:sz w:val="20"/>
          <w:szCs w:val="20"/>
        </w:rPr>
      </w:pPr>
      <w:commentRangeStart w:id="89"/>
      <w:r w:rsidRPr="00176FB6">
        <w:rPr>
          <w:noProof/>
          <w:color w:val="000000"/>
          <w:sz w:val="20"/>
          <w:szCs w:val="20"/>
        </w:rPr>
        <w:lastRenderedPageBreak/>
        <w:drawing>
          <wp:inline distT="0" distB="0" distL="0" distR="0" wp14:anchorId="343E0914" wp14:editId="6563ED5F">
            <wp:extent cx="5971540" cy="4544060"/>
            <wp:effectExtent l="0" t="0" r="0" b="8890"/>
            <wp:docPr id="1881369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69125" name=""/>
                    <pic:cNvPicPr/>
                  </pic:nvPicPr>
                  <pic:blipFill>
                    <a:blip r:embed="rId68"/>
                    <a:stretch>
                      <a:fillRect/>
                    </a:stretch>
                  </pic:blipFill>
                  <pic:spPr>
                    <a:xfrm>
                      <a:off x="0" y="0"/>
                      <a:ext cx="5971540" cy="4544060"/>
                    </a:xfrm>
                    <a:prstGeom prst="rect">
                      <a:avLst/>
                    </a:prstGeom>
                  </pic:spPr>
                </pic:pic>
              </a:graphicData>
            </a:graphic>
          </wp:inline>
        </w:drawing>
      </w:r>
      <w:commentRangeEnd w:id="89"/>
      <w:r w:rsidR="00AB6CD8">
        <w:rPr>
          <w:rStyle w:val="Refdecomentario"/>
        </w:rPr>
        <w:commentReference w:id="89"/>
      </w:r>
    </w:p>
    <w:p w14:paraId="7CC7AE95" w14:textId="7430EDBD" w:rsidR="00176FB6" w:rsidRDefault="00176FB6">
      <w:pPr>
        <w:pBdr>
          <w:top w:val="nil"/>
          <w:left w:val="nil"/>
          <w:bottom w:val="nil"/>
          <w:right w:val="nil"/>
          <w:between w:val="nil"/>
        </w:pBdr>
        <w:jc w:val="both"/>
        <w:rPr>
          <w:color w:val="000000"/>
          <w:sz w:val="20"/>
          <w:szCs w:val="20"/>
        </w:rPr>
      </w:pPr>
    </w:p>
    <w:p w14:paraId="0000012F" w14:textId="58C91F4F" w:rsidR="00063CAC" w:rsidRDefault="00000000" w:rsidP="00176FB6">
      <w:pPr>
        <w:pBdr>
          <w:top w:val="nil"/>
          <w:left w:val="nil"/>
          <w:bottom w:val="nil"/>
          <w:right w:val="nil"/>
          <w:between w:val="nil"/>
        </w:pBdr>
        <w:jc w:val="center"/>
        <w:rPr>
          <w:color w:val="000000"/>
          <w:sz w:val="20"/>
          <w:szCs w:val="20"/>
        </w:rPr>
      </w:pPr>
      <w:sdt>
        <w:sdtPr>
          <w:tag w:val="goog_rdk_23"/>
          <w:id w:val="-469743259"/>
        </w:sdtPr>
        <w:sdtContent/>
      </w:sdt>
    </w:p>
    <w:p w14:paraId="00000130" w14:textId="77777777" w:rsidR="00063CAC" w:rsidRDefault="00063CAC">
      <w:pPr>
        <w:pBdr>
          <w:top w:val="nil"/>
          <w:left w:val="nil"/>
          <w:bottom w:val="nil"/>
          <w:right w:val="nil"/>
          <w:between w:val="nil"/>
        </w:pBdr>
        <w:rPr>
          <w:color w:val="000000"/>
          <w:sz w:val="20"/>
          <w:szCs w:val="20"/>
        </w:rPr>
      </w:pPr>
    </w:p>
    <w:p w14:paraId="00000131" w14:textId="77777777" w:rsidR="00063CAC" w:rsidRDefault="004B155E">
      <w:pPr>
        <w:pBdr>
          <w:top w:val="nil"/>
          <w:left w:val="nil"/>
          <w:bottom w:val="nil"/>
          <w:right w:val="nil"/>
          <w:between w:val="nil"/>
        </w:pBdr>
        <w:jc w:val="both"/>
        <w:rPr>
          <w:b/>
          <w:color w:val="000000"/>
          <w:sz w:val="20"/>
          <w:szCs w:val="20"/>
        </w:rPr>
      </w:pPr>
      <w:r>
        <w:rPr>
          <w:b/>
          <w:color w:val="000000"/>
          <w:sz w:val="20"/>
          <w:szCs w:val="20"/>
        </w:rPr>
        <w:t>3.3. Características de la defensa en profundidad</w:t>
      </w:r>
    </w:p>
    <w:p w14:paraId="00000132" w14:textId="77777777" w:rsidR="00063CAC" w:rsidRDefault="00063CAC">
      <w:pPr>
        <w:pBdr>
          <w:top w:val="nil"/>
          <w:left w:val="nil"/>
          <w:bottom w:val="nil"/>
          <w:right w:val="nil"/>
          <w:between w:val="nil"/>
        </w:pBdr>
        <w:jc w:val="both"/>
        <w:rPr>
          <w:color w:val="000000"/>
          <w:sz w:val="20"/>
          <w:szCs w:val="20"/>
        </w:rPr>
      </w:pPr>
    </w:p>
    <w:p w14:paraId="00000133" w14:textId="77777777" w:rsidR="00063CAC" w:rsidRDefault="004B155E">
      <w:pPr>
        <w:pBdr>
          <w:top w:val="nil"/>
          <w:left w:val="nil"/>
          <w:bottom w:val="nil"/>
          <w:right w:val="nil"/>
          <w:between w:val="nil"/>
        </w:pBdr>
        <w:jc w:val="both"/>
        <w:rPr>
          <w:color w:val="000000"/>
          <w:sz w:val="20"/>
          <w:szCs w:val="20"/>
        </w:rPr>
      </w:pPr>
      <w:r>
        <w:rPr>
          <w:color w:val="000000"/>
          <w:sz w:val="20"/>
          <w:szCs w:val="20"/>
        </w:rPr>
        <w:t>La ciberseguridad es el resultado de los procesos ejecutados por las personas haciendo uso de las tecnologías y en defensa en profundidad estos tres elementos (personas, procesos y tecnología) son claves para que la estrategia de defensa en profundidad cumpla con sus objetivos.</w:t>
      </w:r>
    </w:p>
    <w:p w14:paraId="00000134" w14:textId="054C163E" w:rsidR="00063CAC" w:rsidRDefault="006360AE">
      <w:pPr>
        <w:pBdr>
          <w:top w:val="nil"/>
          <w:left w:val="nil"/>
          <w:bottom w:val="nil"/>
          <w:right w:val="nil"/>
          <w:between w:val="nil"/>
        </w:pBdr>
        <w:jc w:val="both"/>
        <w:rPr>
          <w:color w:val="000000"/>
          <w:sz w:val="20"/>
          <w:szCs w:val="20"/>
        </w:rPr>
      </w:pPr>
      <w:r w:rsidRPr="006360AE">
        <w:rPr>
          <w:noProof/>
          <w:color w:val="000000"/>
          <w:sz w:val="20"/>
          <w:szCs w:val="20"/>
        </w:rPr>
        <w:lastRenderedPageBreak/>
        <w:drawing>
          <wp:inline distT="0" distB="0" distL="0" distR="0" wp14:anchorId="52FE0EA8" wp14:editId="4DEA1C5A">
            <wp:extent cx="4371975" cy="3035371"/>
            <wp:effectExtent l="0" t="0" r="0" b="0"/>
            <wp:docPr id="1958789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9609" name=""/>
                    <pic:cNvPicPr/>
                  </pic:nvPicPr>
                  <pic:blipFill>
                    <a:blip r:embed="rId69"/>
                    <a:stretch>
                      <a:fillRect/>
                    </a:stretch>
                  </pic:blipFill>
                  <pic:spPr>
                    <a:xfrm>
                      <a:off x="0" y="0"/>
                      <a:ext cx="4375248" cy="3037644"/>
                    </a:xfrm>
                    <a:prstGeom prst="rect">
                      <a:avLst/>
                    </a:prstGeom>
                  </pic:spPr>
                </pic:pic>
              </a:graphicData>
            </a:graphic>
          </wp:inline>
        </w:drawing>
      </w:r>
    </w:p>
    <w:p w14:paraId="4473ED9F" w14:textId="77777777" w:rsidR="006360AE" w:rsidRDefault="006360AE">
      <w:pPr>
        <w:pBdr>
          <w:top w:val="nil"/>
          <w:left w:val="nil"/>
          <w:bottom w:val="nil"/>
          <w:right w:val="nil"/>
          <w:between w:val="nil"/>
        </w:pBdr>
        <w:jc w:val="both"/>
        <w:rPr>
          <w:color w:val="000000"/>
          <w:sz w:val="20"/>
          <w:szCs w:val="20"/>
        </w:rPr>
      </w:pPr>
    </w:p>
    <w:p w14:paraId="5EEA8F55" w14:textId="77777777" w:rsidR="006360AE" w:rsidRDefault="006360AE">
      <w:pPr>
        <w:pBdr>
          <w:top w:val="nil"/>
          <w:left w:val="nil"/>
          <w:bottom w:val="nil"/>
          <w:right w:val="nil"/>
          <w:between w:val="nil"/>
        </w:pBdr>
        <w:jc w:val="both"/>
        <w:rPr>
          <w:color w:val="000000"/>
          <w:sz w:val="20"/>
          <w:szCs w:val="20"/>
        </w:rPr>
      </w:pPr>
    </w:p>
    <w:p w14:paraId="6A9C5842" w14:textId="77777777" w:rsidR="000B02E3" w:rsidRDefault="000B02E3" w:rsidP="006360AE">
      <w:pPr>
        <w:pBdr>
          <w:top w:val="nil"/>
          <w:left w:val="nil"/>
          <w:bottom w:val="nil"/>
          <w:right w:val="nil"/>
          <w:between w:val="nil"/>
        </w:pBdr>
        <w:jc w:val="both"/>
        <w:rPr>
          <w:color w:val="000000"/>
          <w:sz w:val="20"/>
          <w:szCs w:val="20"/>
        </w:rPr>
      </w:pPr>
    </w:p>
    <w:p w14:paraId="6E9E57E4" w14:textId="590CE58C" w:rsidR="006360AE" w:rsidRDefault="006360AE" w:rsidP="006360AE">
      <w:pPr>
        <w:pBdr>
          <w:top w:val="nil"/>
          <w:left w:val="nil"/>
          <w:bottom w:val="nil"/>
          <w:right w:val="nil"/>
          <w:between w:val="nil"/>
        </w:pBdr>
        <w:jc w:val="both"/>
        <w:rPr>
          <w:color w:val="000000"/>
          <w:sz w:val="20"/>
          <w:szCs w:val="20"/>
        </w:rPr>
      </w:pPr>
      <w:r w:rsidRPr="006360AE">
        <w:rPr>
          <w:color w:val="000000"/>
          <w:sz w:val="20"/>
          <w:szCs w:val="20"/>
        </w:rPr>
        <w:t xml:space="preserve">A continuación, </w:t>
      </w:r>
      <w:del w:id="90" w:author="Alix Cecilia Chinchilla Rueda" w:date="2023-10-16T19:31:00Z">
        <w:r w:rsidRPr="006360AE" w:rsidDel="00DF4CC1">
          <w:rPr>
            <w:color w:val="000000"/>
            <w:sz w:val="20"/>
            <w:szCs w:val="20"/>
          </w:rPr>
          <w:delText xml:space="preserve">exploraremos </w:delText>
        </w:r>
      </w:del>
      <w:ins w:id="91" w:author="Alix Cecilia Chinchilla Rueda" w:date="2023-10-16T19:31:00Z">
        <w:r w:rsidR="00DF4CC1">
          <w:rPr>
            <w:color w:val="000000"/>
            <w:sz w:val="20"/>
            <w:szCs w:val="20"/>
          </w:rPr>
          <w:t xml:space="preserve">podrá revisar </w:t>
        </w:r>
        <w:r w:rsidR="00DF4CC1" w:rsidRPr="006360AE">
          <w:rPr>
            <w:color w:val="000000"/>
            <w:sz w:val="20"/>
            <w:szCs w:val="20"/>
          </w:rPr>
          <w:t xml:space="preserve"> </w:t>
        </w:r>
      </w:ins>
      <w:r w:rsidRPr="006360AE">
        <w:rPr>
          <w:color w:val="000000"/>
          <w:sz w:val="20"/>
          <w:szCs w:val="20"/>
        </w:rPr>
        <w:t>algunas características clave de la defensa en profundidad en ciberseguridad. Es fundamental comprender estos conceptos para fortalecer la protección de sistemas y datos ante las crecientes amenazas cibernéticas.</w:t>
      </w:r>
    </w:p>
    <w:p w14:paraId="37D17A57" w14:textId="693A7048" w:rsidR="008B3FE5" w:rsidRDefault="00B2553C" w:rsidP="006360AE">
      <w:pPr>
        <w:pBdr>
          <w:top w:val="nil"/>
          <w:left w:val="nil"/>
          <w:bottom w:val="nil"/>
          <w:right w:val="nil"/>
          <w:between w:val="nil"/>
        </w:pBdr>
        <w:jc w:val="both"/>
        <w:rPr>
          <w:color w:val="000000"/>
          <w:sz w:val="20"/>
          <w:szCs w:val="20"/>
        </w:rPr>
      </w:pPr>
      <w:r>
        <w:rPr>
          <w:noProof/>
          <w:color w:val="000000"/>
          <w:sz w:val="20"/>
          <w:szCs w:val="20"/>
        </w:rPr>
        <mc:AlternateContent>
          <mc:Choice Requires="wps">
            <w:drawing>
              <wp:anchor distT="0" distB="0" distL="114300" distR="114300" simplePos="0" relativeHeight="251675648" behindDoc="0" locked="0" layoutInCell="1" allowOverlap="1" wp14:anchorId="5B3ADAC2" wp14:editId="199DB629">
                <wp:simplePos x="0" y="0"/>
                <wp:positionH relativeFrom="margin">
                  <wp:align>center</wp:align>
                </wp:positionH>
                <wp:positionV relativeFrom="paragraph">
                  <wp:posOffset>167640</wp:posOffset>
                </wp:positionV>
                <wp:extent cx="4629150" cy="685800"/>
                <wp:effectExtent l="38100" t="57150" r="38100" b="57150"/>
                <wp:wrapNone/>
                <wp:docPr id="127024800" name="Rectángulo: esquinas redondeadas 1"/>
                <wp:cNvGraphicFramePr/>
                <a:graphic xmlns:a="http://schemas.openxmlformats.org/drawingml/2006/main">
                  <a:graphicData uri="http://schemas.microsoft.com/office/word/2010/wordprocessingShape">
                    <wps:wsp>
                      <wps:cNvSpPr/>
                      <wps:spPr>
                        <a:xfrm>
                          <a:off x="0" y="0"/>
                          <a:ext cx="4629150" cy="685800"/>
                        </a:xfrm>
                        <a:prstGeom prst="roundRect">
                          <a:avLst/>
                        </a:prstGeom>
                        <a:solidFill>
                          <a:srgbClr val="F79646">
                            <a:lumMod val="75000"/>
                          </a:srgbClr>
                        </a:solidFill>
                        <a:ln w="9525" cap="flat" cmpd="sng" algn="ctr">
                          <a:noFill/>
                          <a:prstDash val="solid"/>
                        </a:ln>
                        <a:effectLst/>
                        <a:scene3d>
                          <a:camera prst="orthographicFront">
                            <a:rot lat="0" lon="0" rev="0"/>
                          </a:camera>
                          <a:lightRig rig="contrasting" dir="t">
                            <a:rot lat="0" lon="0" rev="7800000"/>
                          </a:lightRig>
                        </a:scene3d>
                        <a:sp3d>
                          <a:bevelT w="139700" h="139700"/>
                        </a:sp3d>
                      </wps:spPr>
                      <wps:txbx>
                        <w:txbxContent>
                          <w:p w14:paraId="0E9DDEE9" w14:textId="77777777" w:rsidR="008B3FE5" w:rsidRDefault="008B3FE5" w:rsidP="008B3FE5">
                            <w:pPr>
                              <w:jc w:val="center"/>
                              <w:rPr>
                                <w:color w:val="FFFFFF" w:themeColor="background1"/>
                              </w:rPr>
                            </w:pPr>
                          </w:p>
                          <w:p w14:paraId="597D43BF" w14:textId="697378E3" w:rsidR="008B3FE5" w:rsidRPr="009E7D96" w:rsidRDefault="008B3FE5" w:rsidP="008B3FE5">
                            <w:pPr>
                              <w:jc w:val="center"/>
                              <w:rPr>
                                <w:color w:val="FFFFFF" w:themeColor="background1"/>
                              </w:rPr>
                            </w:pPr>
                            <w:r w:rsidRPr="008B3FE5">
                              <w:rPr>
                                <w:color w:val="FFFFFF" w:themeColor="background1"/>
                              </w:rPr>
                              <w:t>CF05_3.3_características_de_fensa_en_profundidad _formato_10_tabs_verticales(pasos)_DI_2023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ADAC2" id="_x0000_s1033" style="position:absolute;left:0;text-align:left;margin-left:0;margin-top:13.2pt;width:364.5pt;height:54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" fillcolor="#e46c0a" stroked="f">
                <v:textbox>
                  <w:txbxContent>
                    <w:p w14:paraId="0E9DDEE9" w14:textId="77777777" w:rsidR="008B3FE5" w:rsidRDefault="008B3FE5" w:rsidP="008B3FE5">
                      <w:pPr>
                        <w:jc w:val="center"/>
                        <w:rPr>
                          <w:color w:val="FFFFFF" w:themeColor="background1"/>
                        </w:rPr>
                      </w:pPr>
                    </w:p>
                    <w:p w14:paraId="597D43BF" w14:textId="697378E3" w:rsidR="008B3FE5" w:rsidRPr="009E7D96" w:rsidRDefault="008B3FE5" w:rsidP="008B3FE5">
                      <w:pPr>
                        <w:jc w:val="center"/>
                        <w:rPr>
                          <w:color w:val="FFFFFF" w:themeColor="background1"/>
                        </w:rPr>
                      </w:pPr>
                      <w:r w:rsidRPr="008B3FE5">
                        <w:rPr>
                          <w:color w:val="FFFFFF" w:themeColor="background1"/>
                        </w:rPr>
                        <w:t>CF05_3.3_características_de_fensa_en_profundidad _formato_10_tabs_verticales(pasos)_DI_2023</w:t>
                      </w:r>
                    </w:p>
                  </w:txbxContent>
                </v:textbox>
                <w10:wrap anchorx="margin"/>
              </v:roundrect>
            </w:pict>
          </mc:Fallback>
        </mc:AlternateContent>
      </w:r>
    </w:p>
    <w:p w14:paraId="4C746011" w14:textId="0AFB6410" w:rsidR="008B3FE5" w:rsidRDefault="008B3FE5" w:rsidP="006360AE">
      <w:pPr>
        <w:pBdr>
          <w:top w:val="nil"/>
          <w:left w:val="nil"/>
          <w:bottom w:val="nil"/>
          <w:right w:val="nil"/>
          <w:between w:val="nil"/>
        </w:pBdr>
        <w:jc w:val="both"/>
        <w:rPr>
          <w:color w:val="000000"/>
          <w:sz w:val="20"/>
          <w:szCs w:val="20"/>
        </w:rPr>
      </w:pPr>
    </w:p>
    <w:p w14:paraId="4CEBC366" w14:textId="77777777" w:rsidR="008B3FE5" w:rsidRDefault="008B3FE5" w:rsidP="006360AE">
      <w:pPr>
        <w:pBdr>
          <w:top w:val="nil"/>
          <w:left w:val="nil"/>
          <w:bottom w:val="nil"/>
          <w:right w:val="nil"/>
          <w:between w:val="nil"/>
        </w:pBdr>
        <w:jc w:val="both"/>
        <w:rPr>
          <w:color w:val="000000"/>
          <w:sz w:val="20"/>
          <w:szCs w:val="20"/>
        </w:rPr>
      </w:pPr>
    </w:p>
    <w:p w14:paraId="388D8F21" w14:textId="77777777" w:rsidR="008B3FE5" w:rsidRDefault="008B3FE5" w:rsidP="006360AE">
      <w:pPr>
        <w:pBdr>
          <w:top w:val="nil"/>
          <w:left w:val="nil"/>
          <w:bottom w:val="nil"/>
          <w:right w:val="nil"/>
          <w:between w:val="nil"/>
        </w:pBdr>
        <w:jc w:val="both"/>
        <w:rPr>
          <w:color w:val="000000"/>
          <w:sz w:val="20"/>
          <w:szCs w:val="20"/>
        </w:rPr>
      </w:pPr>
    </w:p>
    <w:p w14:paraId="390DEEE3" w14:textId="77777777" w:rsidR="008B3FE5" w:rsidRDefault="008B3FE5" w:rsidP="006360AE">
      <w:pPr>
        <w:pBdr>
          <w:top w:val="nil"/>
          <w:left w:val="nil"/>
          <w:bottom w:val="nil"/>
          <w:right w:val="nil"/>
          <w:between w:val="nil"/>
        </w:pBdr>
        <w:jc w:val="both"/>
        <w:rPr>
          <w:color w:val="000000"/>
          <w:sz w:val="20"/>
          <w:szCs w:val="20"/>
        </w:rPr>
      </w:pPr>
    </w:p>
    <w:p w14:paraId="1454C18F" w14:textId="77777777" w:rsidR="008B3FE5" w:rsidRDefault="008B3FE5" w:rsidP="006360AE">
      <w:pPr>
        <w:pBdr>
          <w:top w:val="nil"/>
          <w:left w:val="nil"/>
          <w:bottom w:val="nil"/>
          <w:right w:val="nil"/>
          <w:between w:val="nil"/>
        </w:pBdr>
        <w:jc w:val="both"/>
        <w:rPr>
          <w:color w:val="000000"/>
          <w:sz w:val="20"/>
          <w:szCs w:val="20"/>
        </w:rPr>
      </w:pPr>
    </w:p>
    <w:p w14:paraId="166E6712" w14:textId="77777777" w:rsidR="00B2553C" w:rsidRDefault="00B2553C" w:rsidP="006360AE">
      <w:pPr>
        <w:pBdr>
          <w:top w:val="nil"/>
          <w:left w:val="nil"/>
          <w:bottom w:val="nil"/>
          <w:right w:val="nil"/>
          <w:between w:val="nil"/>
        </w:pBdr>
        <w:jc w:val="both"/>
        <w:rPr>
          <w:color w:val="000000"/>
          <w:sz w:val="20"/>
          <w:szCs w:val="20"/>
        </w:rPr>
      </w:pPr>
    </w:p>
    <w:p w14:paraId="316C2DA7" w14:textId="6C7ADF0B" w:rsidR="00B2553C" w:rsidRDefault="00B2553C" w:rsidP="00B2553C">
      <w:pPr>
        <w:pStyle w:val="Prrafodelista"/>
        <w:numPr>
          <w:ilvl w:val="0"/>
          <w:numId w:val="3"/>
        </w:numPr>
        <w:pBdr>
          <w:top w:val="nil"/>
          <w:left w:val="nil"/>
          <w:bottom w:val="nil"/>
          <w:right w:val="nil"/>
          <w:between w:val="nil"/>
        </w:pBdr>
        <w:ind w:left="360"/>
        <w:jc w:val="both"/>
        <w:rPr>
          <w:b/>
          <w:bCs/>
          <w:color w:val="000000"/>
          <w:sz w:val="20"/>
          <w:szCs w:val="20"/>
        </w:rPr>
      </w:pPr>
      <w:r w:rsidRPr="00B2553C">
        <w:rPr>
          <w:b/>
          <w:bCs/>
          <w:color w:val="000000"/>
          <w:sz w:val="20"/>
          <w:szCs w:val="20"/>
        </w:rPr>
        <w:t>SÍNTESIS</w:t>
      </w:r>
    </w:p>
    <w:p w14:paraId="7C9A4A11" w14:textId="77777777" w:rsidR="00F53C22" w:rsidRPr="00B2553C" w:rsidRDefault="00F53C22" w:rsidP="00F53C22">
      <w:pPr>
        <w:pStyle w:val="Prrafodelista"/>
        <w:pBdr>
          <w:top w:val="nil"/>
          <w:left w:val="nil"/>
          <w:bottom w:val="nil"/>
          <w:right w:val="nil"/>
          <w:between w:val="nil"/>
        </w:pBdr>
        <w:ind w:left="360"/>
        <w:jc w:val="both"/>
        <w:rPr>
          <w:b/>
          <w:bCs/>
          <w:color w:val="000000"/>
          <w:sz w:val="20"/>
          <w:szCs w:val="20"/>
        </w:rPr>
      </w:pPr>
    </w:p>
    <w:p w14:paraId="5D134A3F" w14:textId="25A1FC78" w:rsidR="00B2553C" w:rsidRDefault="00F53C22" w:rsidP="00B2553C">
      <w:pPr>
        <w:pStyle w:val="Prrafodelista"/>
        <w:pBdr>
          <w:top w:val="nil"/>
          <w:left w:val="nil"/>
          <w:bottom w:val="nil"/>
          <w:right w:val="nil"/>
          <w:between w:val="nil"/>
        </w:pBdr>
        <w:jc w:val="both"/>
        <w:rPr>
          <w:color w:val="000000"/>
          <w:sz w:val="20"/>
          <w:szCs w:val="20"/>
        </w:rPr>
      </w:pPr>
      <w:r w:rsidRPr="00F53C22">
        <w:rPr>
          <w:color w:val="000000"/>
          <w:sz w:val="20"/>
          <w:szCs w:val="20"/>
        </w:rPr>
        <w:t>En la implementación de ciberseguridad, se enfatizó la planificación utilizando técnicas cualitativas y cuantitativas, considerando pronósticos y el contexto organizacional. Además, se profundizó en la concienciación sobre defensa en profundidad (DID), explorando las capas y características. Esto se traduce en aplicaciones y estrategias efectivas para fortalecer nuestra seguridad cibernética</w:t>
      </w:r>
      <w:r>
        <w:rPr>
          <w:color w:val="000000"/>
          <w:sz w:val="20"/>
          <w:szCs w:val="20"/>
        </w:rPr>
        <w:t xml:space="preserve"> en la empresa.</w:t>
      </w:r>
    </w:p>
    <w:p w14:paraId="2F8018A1" w14:textId="77777777" w:rsidR="00F53C22" w:rsidRDefault="00F53C22" w:rsidP="00B2553C">
      <w:pPr>
        <w:pStyle w:val="Prrafodelista"/>
        <w:pBdr>
          <w:top w:val="nil"/>
          <w:left w:val="nil"/>
          <w:bottom w:val="nil"/>
          <w:right w:val="nil"/>
          <w:between w:val="nil"/>
        </w:pBdr>
        <w:jc w:val="both"/>
        <w:rPr>
          <w:color w:val="000000"/>
          <w:sz w:val="20"/>
          <w:szCs w:val="20"/>
        </w:rPr>
      </w:pPr>
    </w:p>
    <w:p w14:paraId="360F5ECE" w14:textId="77777777" w:rsidR="00F53C22" w:rsidRDefault="00F53C22" w:rsidP="00B2553C">
      <w:pPr>
        <w:pStyle w:val="Prrafodelista"/>
        <w:pBdr>
          <w:top w:val="nil"/>
          <w:left w:val="nil"/>
          <w:bottom w:val="nil"/>
          <w:right w:val="nil"/>
          <w:between w:val="nil"/>
        </w:pBdr>
        <w:jc w:val="both"/>
        <w:rPr>
          <w:color w:val="000000"/>
          <w:sz w:val="20"/>
          <w:szCs w:val="20"/>
        </w:rPr>
      </w:pPr>
    </w:p>
    <w:p w14:paraId="2FDF8D20" w14:textId="69EB92DB" w:rsidR="00F53C22" w:rsidRDefault="0024394F" w:rsidP="00B2553C">
      <w:pPr>
        <w:pStyle w:val="Prrafodelista"/>
        <w:pBdr>
          <w:top w:val="nil"/>
          <w:left w:val="nil"/>
          <w:bottom w:val="nil"/>
          <w:right w:val="nil"/>
          <w:between w:val="nil"/>
        </w:pBdr>
        <w:jc w:val="both"/>
        <w:rPr>
          <w:color w:val="000000"/>
          <w:sz w:val="20"/>
          <w:szCs w:val="20"/>
        </w:rPr>
      </w:pPr>
      <w:r w:rsidRPr="0024394F">
        <w:rPr>
          <w:noProof/>
          <w:color w:val="000000"/>
          <w:sz w:val="20"/>
          <w:szCs w:val="20"/>
        </w:rPr>
        <w:lastRenderedPageBreak/>
        <w:drawing>
          <wp:inline distT="0" distB="0" distL="0" distR="0" wp14:anchorId="0D6DC057" wp14:editId="725C44D8">
            <wp:extent cx="5971540" cy="3103880"/>
            <wp:effectExtent l="0" t="0" r="0" b="1270"/>
            <wp:docPr id="5332663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66318" name="Imagen 1" descr="Diagrama&#10;&#10;Descripción generada automáticamente"/>
                    <pic:cNvPicPr/>
                  </pic:nvPicPr>
                  <pic:blipFill>
                    <a:blip r:embed="rId70"/>
                    <a:stretch>
                      <a:fillRect/>
                    </a:stretch>
                  </pic:blipFill>
                  <pic:spPr>
                    <a:xfrm>
                      <a:off x="0" y="0"/>
                      <a:ext cx="5971540" cy="3103880"/>
                    </a:xfrm>
                    <a:prstGeom prst="rect">
                      <a:avLst/>
                    </a:prstGeom>
                  </pic:spPr>
                </pic:pic>
              </a:graphicData>
            </a:graphic>
          </wp:inline>
        </w:drawing>
      </w:r>
    </w:p>
    <w:p w14:paraId="54EA4A78" w14:textId="77777777" w:rsidR="00F53C22" w:rsidRPr="0024394F" w:rsidRDefault="00F53C22" w:rsidP="0024394F">
      <w:pPr>
        <w:pBdr>
          <w:top w:val="nil"/>
          <w:left w:val="nil"/>
          <w:bottom w:val="nil"/>
          <w:right w:val="nil"/>
          <w:between w:val="nil"/>
        </w:pBdr>
        <w:jc w:val="both"/>
        <w:rPr>
          <w:color w:val="000000"/>
          <w:sz w:val="20"/>
          <w:szCs w:val="20"/>
        </w:rPr>
      </w:pPr>
    </w:p>
    <w:p w14:paraId="0000013C" w14:textId="6E1C88B1" w:rsidR="00063CAC" w:rsidRDefault="00063CAC" w:rsidP="008B3FE5">
      <w:pPr>
        <w:pBdr>
          <w:top w:val="nil"/>
          <w:left w:val="nil"/>
          <w:bottom w:val="nil"/>
          <w:right w:val="nil"/>
          <w:between w:val="nil"/>
        </w:pBdr>
        <w:rPr>
          <w:color w:val="000000"/>
          <w:sz w:val="20"/>
          <w:szCs w:val="20"/>
        </w:rPr>
      </w:pPr>
    </w:p>
    <w:p w14:paraId="0000013D" w14:textId="77777777" w:rsidR="00063CAC" w:rsidRDefault="004B155E">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ACTIVIDADES DIDÁCTICAS (OPCIONALES SI SON SUGERIDAS)</w:t>
      </w:r>
    </w:p>
    <w:p w14:paraId="0000013E" w14:textId="77777777" w:rsidR="00063CAC" w:rsidRDefault="00063CAC">
      <w:pPr>
        <w:pBdr>
          <w:top w:val="nil"/>
          <w:left w:val="nil"/>
          <w:bottom w:val="nil"/>
          <w:right w:val="nil"/>
          <w:between w:val="nil"/>
        </w:pBdr>
        <w:ind w:left="426"/>
        <w:jc w:val="both"/>
        <w:rPr>
          <w:color w:val="7F7F7F"/>
          <w:sz w:val="20"/>
          <w:szCs w:val="20"/>
        </w:rPr>
      </w:pPr>
    </w:p>
    <w:p w14:paraId="0000013F" w14:textId="77777777" w:rsidR="00063CAC" w:rsidRDefault="00063CAC">
      <w:pPr>
        <w:pBdr>
          <w:top w:val="nil"/>
          <w:left w:val="nil"/>
          <w:bottom w:val="nil"/>
          <w:right w:val="nil"/>
          <w:between w:val="nil"/>
        </w:pBdr>
        <w:ind w:left="426"/>
        <w:jc w:val="both"/>
        <w:rPr>
          <w:color w:val="7F7F7F"/>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063CAC" w14:paraId="76C9C94E" w14:textId="77777777">
        <w:trPr>
          <w:trHeight w:val="298"/>
        </w:trPr>
        <w:tc>
          <w:tcPr>
            <w:tcW w:w="9541" w:type="dxa"/>
            <w:gridSpan w:val="2"/>
            <w:shd w:val="clear" w:color="auto" w:fill="FAC896"/>
            <w:vAlign w:val="center"/>
          </w:tcPr>
          <w:p w14:paraId="00000140" w14:textId="77777777" w:rsidR="00063CAC" w:rsidRDefault="004B155E">
            <w:pPr>
              <w:pBdr>
                <w:top w:val="nil"/>
                <w:left w:val="nil"/>
                <w:bottom w:val="nil"/>
                <w:right w:val="nil"/>
                <w:between w:val="nil"/>
              </w:pBdr>
              <w:jc w:val="center"/>
              <w:rPr>
                <w:color w:val="000000"/>
                <w:sz w:val="20"/>
                <w:szCs w:val="20"/>
              </w:rPr>
            </w:pPr>
            <w:r>
              <w:rPr>
                <w:color w:val="000000"/>
                <w:sz w:val="20"/>
                <w:szCs w:val="20"/>
              </w:rPr>
              <w:t>DESCRIPCIÓN DE ACTIVIDAD DIDÁCTICA</w:t>
            </w:r>
          </w:p>
        </w:tc>
      </w:tr>
      <w:tr w:rsidR="00316DF7" w14:paraId="363C9CF6" w14:textId="77777777" w:rsidTr="00EB1B59">
        <w:trPr>
          <w:trHeight w:val="806"/>
        </w:trPr>
        <w:tc>
          <w:tcPr>
            <w:tcW w:w="2835" w:type="dxa"/>
            <w:shd w:val="clear" w:color="auto" w:fill="FAC896"/>
            <w:vAlign w:val="center"/>
          </w:tcPr>
          <w:p w14:paraId="00000142" w14:textId="77777777" w:rsidR="00316DF7" w:rsidRDefault="00316DF7" w:rsidP="00316DF7">
            <w:pPr>
              <w:pBdr>
                <w:top w:val="nil"/>
                <w:left w:val="nil"/>
                <w:bottom w:val="nil"/>
                <w:right w:val="nil"/>
                <w:between w:val="nil"/>
              </w:pBdr>
              <w:rPr>
                <w:b w:val="0"/>
                <w:color w:val="000000"/>
                <w:sz w:val="20"/>
                <w:szCs w:val="20"/>
              </w:rPr>
            </w:pPr>
            <w:r>
              <w:rPr>
                <w:b w:val="0"/>
                <w:color w:val="000000"/>
                <w:sz w:val="20"/>
                <w:szCs w:val="20"/>
              </w:rPr>
              <w:t>Nombre de la Actividad</w:t>
            </w:r>
          </w:p>
        </w:tc>
        <w:tc>
          <w:tcPr>
            <w:tcW w:w="6706" w:type="dxa"/>
            <w:shd w:val="clear" w:color="auto" w:fill="auto"/>
          </w:tcPr>
          <w:p w14:paraId="32773EAB" w14:textId="77777777" w:rsidR="00316DF7" w:rsidRDefault="00316DF7" w:rsidP="00316DF7">
            <w:pPr>
              <w:rPr>
                <w:rFonts w:eastAsia="Calibri"/>
                <w:iCs/>
                <w:color w:val="000000" w:themeColor="text1"/>
                <w:sz w:val="20"/>
                <w:szCs w:val="20"/>
              </w:rPr>
            </w:pPr>
          </w:p>
          <w:p w14:paraId="00000143" w14:textId="3E17CF44" w:rsidR="00316DF7" w:rsidRPr="00316DF7" w:rsidRDefault="00316DF7" w:rsidP="00316DF7">
            <w:pPr>
              <w:rPr>
                <w:rFonts w:eastAsia="Calibri"/>
                <w:b w:val="0"/>
                <w:bCs/>
                <w:iCs/>
                <w:color w:val="000000" w:themeColor="text1"/>
                <w:sz w:val="20"/>
                <w:szCs w:val="20"/>
              </w:rPr>
            </w:pPr>
            <w:r w:rsidRPr="00316DF7">
              <w:rPr>
                <w:rFonts w:eastAsia="Calibri"/>
                <w:b w:val="0"/>
                <w:bCs/>
                <w:iCs/>
                <w:color w:val="000000" w:themeColor="text1"/>
                <w:sz w:val="20"/>
                <w:szCs w:val="20"/>
              </w:rPr>
              <w:t>Entrenamiento y concienciación en ciberseguridad</w:t>
            </w:r>
          </w:p>
        </w:tc>
      </w:tr>
      <w:tr w:rsidR="00316DF7" w14:paraId="4E5E6B4C" w14:textId="77777777" w:rsidTr="00EB1B59">
        <w:trPr>
          <w:trHeight w:val="806"/>
        </w:trPr>
        <w:tc>
          <w:tcPr>
            <w:tcW w:w="2835" w:type="dxa"/>
            <w:shd w:val="clear" w:color="auto" w:fill="FAC896"/>
            <w:vAlign w:val="center"/>
          </w:tcPr>
          <w:p w14:paraId="00000144" w14:textId="77777777" w:rsidR="00316DF7" w:rsidRDefault="00316DF7" w:rsidP="00316DF7">
            <w:pPr>
              <w:pBdr>
                <w:top w:val="nil"/>
                <w:left w:val="nil"/>
                <w:bottom w:val="nil"/>
                <w:right w:val="nil"/>
                <w:between w:val="nil"/>
              </w:pBdr>
              <w:rPr>
                <w:b w:val="0"/>
                <w:color w:val="000000"/>
                <w:sz w:val="20"/>
                <w:szCs w:val="20"/>
              </w:rPr>
            </w:pPr>
            <w:r>
              <w:rPr>
                <w:b w:val="0"/>
                <w:color w:val="000000"/>
                <w:sz w:val="20"/>
                <w:szCs w:val="20"/>
              </w:rPr>
              <w:t>Objetivo de la actividad</w:t>
            </w:r>
          </w:p>
        </w:tc>
        <w:tc>
          <w:tcPr>
            <w:tcW w:w="6706" w:type="dxa"/>
          </w:tcPr>
          <w:p w14:paraId="73F28F92" w14:textId="514EB95C" w:rsidR="00316DF7" w:rsidRPr="00316DF7" w:rsidRDefault="00316DF7" w:rsidP="00316DF7">
            <w:pPr>
              <w:rPr>
                <w:rFonts w:eastAsia="Calibri"/>
                <w:iCs/>
                <w:color w:val="000000" w:themeColor="text1"/>
                <w:sz w:val="20"/>
                <w:szCs w:val="20"/>
              </w:rPr>
            </w:pPr>
            <w:r w:rsidRPr="00316DF7">
              <w:rPr>
                <w:rFonts w:eastAsia="Calibri"/>
                <w:iCs/>
                <w:color w:val="000000" w:themeColor="text1"/>
                <w:sz w:val="20"/>
                <w:szCs w:val="20"/>
              </w:rPr>
              <w:t xml:space="preserve">Desarrollar un marco conceptual que permita </w:t>
            </w:r>
            <w:del w:id="92" w:author="Alix Cecilia Chinchilla Rueda" w:date="2023-10-16T19:31:00Z">
              <w:r w:rsidRPr="00316DF7" w:rsidDel="0092598D">
                <w:rPr>
                  <w:rFonts w:eastAsia="Calibri"/>
                  <w:iCs/>
                  <w:color w:val="000000" w:themeColor="text1"/>
                  <w:sz w:val="20"/>
                  <w:szCs w:val="20"/>
                </w:rPr>
                <w:delText xml:space="preserve">identificar y </w:delText>
              </w:r>
            </w:del>
            <w:r w:rsidRPr="00316DF7">
              <w:rPr>
                <w:rFonts w:eastAsia="Calibri"/>
                <w:iCs/>
                <w:color w:val="000000" w:themeColor="text1"/>
                <w:sz w:val="20"/>
                <w:szCs w:val="20"/>
              </w:rPr>
              <w:t>promover una cultura organizacional centrada en la comprensión y aplicación de principios de seguridad digital.</w:t>
            </w:r>
          </w:p>
          <w:p w14:paraId="00000145" w14:textId="77777777" w:rsidR="00316DF7" w:rsidRPr="00316DF7" w:rsidRDefault="00316DF7" w:rsidP="00316DF7">
            <w:pPr>
              <w:pBdr>
                <w:top w:val="nil"/>
                <w:left w:val="nil"/>
                <w:bottom w:val="nil"/>
                <w:right w:val="nil"/>
                <w:between w:val="nil"/>
              </w:pBdr>
              <w:rPr>
                <w:b w:val="0"/>
                <w:color w:val="000000"/>
                <w:sz w:val="20"/>
                <w:szCs w:val="20"/>
              </w:rPr>
            </w:pPr>
          </w:p>
        </w:tc>
      </w:tr>
      <w:tr w:rsidR="00316DF7" w14:paraId="17472BF6" w14:textId="77777777">
        <w:trPr>
          <w:trHeight w:val="806"/>
        </w:trPr>
        <w:tc>
          <w:tcPr>
            <w:tcW w:w="2835" w:type="dxa"/>
            <w:shd w:val="clear" w:color="auto" w:fill="FAC896"/>
            <w:vAlign w:val="center"/>
          </w:tcPr>
          <w:p w14:paraId="00000146" w14:textId="77777777" w:rsidR="00316DF7" w:rsidRDefault="00316DF7" w:rsidP="00316DF7">
            <w:pPr>
              <w:pBdr>
                <w:top w:val="nil"/>
                <w:left w:val="nil"/>
                <w:bottom w:val="nil"/>
                <w:right w:val="nil"/>
                <w:between w:val="nil"/>
              </w:pBdr>
              <w:rPr>
                <w:b w:val="0"/>
                <w:color w:val="000000"/>
                <w:sz w:val="20"/>
                <w:szCs w:val="20"/>
              </w:rPr>
            </w:pPr>
            <w:r>
              <w:rPr>
                <w:b w:val="0"/>
                <w:color w:val="000000"/>
                <w:sz w:val="20"/>
                <w:szCs w:val="20"/>
              </w:rPr>
              <w:t>Tipo de actividad sugerida</w:t>
            </w:r>
          </w:p>
        </w:tc>
        <w:tc>
          <w:tcPr>
            <w:tcW w:w="6706" w:type="dxa"/>
            <w:shd w:val="clear" w:color="auto" w:fill="auto"/>
            <w:vAlign w:val="center"/>
          </w:tcPr>
          <w:p w14:paraId="00000147" w14:textId="78FEC48C" w:rsidR="00316DF7" w:rsidRDefault="00316DF7" w:rsidP="00316DF7">
            <w:pPr>
              <w:pBdr>
                <w:top w:val="nil"/>
                <w:left w:val="nil"/>
                <w:bottom w:val="nil"/>
                <w:right w:val="nil"/>
                <w:between w:val="nil"/>
              </w:pBdr>
              <w:rPr>
                <w:b w:val="0"/>
                <w:color w:val="000000"/>
                <w:sz w:val="20"/>
                <w:szCs w:val="20"/>
              </w:rPr>
            </w:pPr>
            <w:r>
              <w:rPr>
                <w:noProof/>
              </w:rPr>
              <w:drawing>
                <wp:anchor distT="0" distB="0" distL="114300" distR="114300" simplePos="0" relativeHeight="251677696" behindDoc="0" locked="0" layoutInCell="1" hidden="0" allowOverlap="1" wp14:anchorId="60C71AFB" wp14:editId="16439482">
                  <wp:simplePos x="0" y="0"/>
                  <wp:positionH relativeFrom="column">
                    <wp:posOffset>1270</wp:posOffset>
                  </wp:positionH>
                  <wp:positionV relativeFrom="paragraph">
                    <wp:posOffset>177800</wp:posOffset>
                  </wp:positionV>
                  <wp:extent cx="1028700" cy="695325"/>
                  <wp:effectExtent l="0" t="0" r="0" b="9525"/>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1028700" cy="695325"/>
                          </a:xfrm>
                          <a:prstGeom prst="rect">
                            <a:avLst/>
                          </a:prstGeom>
                          <a:ln/>
                        </pic:spPr>
                      </pic:pic>
                    </a:graphicData>
                  </a:graphic>
                  <wp14:sizeRelH relativeFrom="margin">
                    <wp14:pctWidth>0</wp14:pctWidth>
                  </wp14:sizeRelH>
                  <wp14:sizeRelV relativeFrom="margin">
                    <wp14:pctHeight>0</wp14:pctHeight>
                  </wp14:sizeRelV>
                </wp:anchor>
              </w:drawing>
            </w:r>
          </w:p>
        </w:tc>
      </w:tr>
      <w:tr w:rsidR="00316DF7" w14:paraId="206E3EAE" w14:textId="77777777">
        <w:trPr>
          <w:trHeight w:val="806"/>
        </w:trPr>
        <w:tc>
          <w:tcPr>
            <w:tcW w:w="2835" w:type="dxa"/>
            <w:shd w:val="clear" w:color="auto" w:fill="FAC896"/>
            <w:vAlign w:val="center"/>
          </w:tcPr>
          <w:p w14:paraId="00000148" w14:textId="77777777" w:rsidR="00316DF7" w:rsidRDefault="00316DF7" w:rsidP="00316DF7">
            <w:pPr>
              <w:pBdr>
                <w:top w:val="nil"/>
                <w:left w:val="nil"/>
                <w:bottom w:val="nil"/>
                <w:right w:val="nil"/>
                <w:between w:val="nil"/>
              </w:pBdr>
              <w:rPr>
                <w:color w:val="000000"/>
                <w:sz w:val="20"/>
                <w:szCs w:val="20"/>
              </w:rPr>
            </w:pPr>
            <w:r>
              <w:rPr>
                <w:color w:val="000000"/>
                <w:sz w:val="20"/>
                <w:szCs w:val="20"/>
              </w:rPr>
              <w:t xml:space="preserve">Archivo de la actividad </w:t>
            </w:r>
          </w:p>
          <w:p w14:paraId="00000149" w14:textId="77777777" w:rsidR="00316DF7" w:rsidRDefault="00316DF7" w:rsidP="00316DF7">
            <w:pPr>
              <w:pBdr>
                <w:top w:val="nil"/>
                <w:left w:val="nil"/>
                <w:bottom w:val="nil"/>
                <w:right w:val="nil"/>
                <w:between w:val="nil"/>
              </w:pBdr>
              <w:rPr>
                <w:color w:val="000000"/>
                <w:sz w:val="20"/>
                <w:szCs w:val="20"/>
              </w:rPr>
            </w:pPr>
            <w:r>
              <w:rPr>
                <w:color w:val="000000"/>
                <w:sz w:val="20"/>
                <w:szCs w:val="20"/>
              </w:rPr>
              <w:t>(Anexo donde se describe la actividad propuesta)</w:t>
            </w:r>
          </w:p>
        </w:tc>
        <w:tc>
          <w:tcPr>
            <w:tcW w:w="6706" w:type="dxa"/>
            <w:shd w:val="clear" w:color="auto" w:fill="auto"/>
            <w:vAlign w:val="center"/>
          </w:tcPr>
          <w:p w14:paraId="0000014A" w14:textId="2099D98B" w:rsidR="00316DF7" w:rsidRDefault="00316DF7" w:rsidP="00316DF7">
            <w:pPr>
              <w:pBdr>
                <w:top w:val="nil"/>
                <w:left w:val="nil"/>
                <w:bottom w:val="nil"/>
                <w:right w:val="nil"/>
                <w:between w:val="nil"/>
              </w:pBdr>
              <w:rPr>
                <w:b w:val="0"/>
                <w:color w:val="000000"/>
                <w:sz w:val="20"/>
                <w:szCs w:val="20"/>
              </w:rPr>
            </w:pPr>
            <w:r>
              <w:rPr>
                <w:b w:val="0"/>
                <w:color w:val="000000"/>
                <w:sz w:val="20"/>
                <w:szCs w:val="20"/>
              </w:rPr>
              <w:t>Anexos/</w:t>
            </w:r>
            <w:r w:rsidRPr="00316DF7">
              <w:rPr>
                <w:b w:val="0"/>
                <w:color w:val="000000"/>
                <w:sz w:val="20"/>
                <w:szCs w:val="20"/>
              </w:rPr>
              <w:t>CF05_228124_Formato_5_actividad_didactica_relacionar_terminos_DI_2023</w:t>
            </w:r>
          </w:p>
        </w:tc>
      </w:tr>
    </w:tbl>
    <w:p w14:paraId="0000014B" w14:textId="77777777" w:rsidR="00063CAC" w:rsidRDefault="00063CAC">
      <w:pPr>
        <w:pBdr>
          <w:top w:val="nil"/>
          <w:left w:val="nil"/>
          <w:bottom w:val="nil"/>
          <w:right w:val="nil"/>
          <w:between w:val="nil"/>
        </w:pBdr>
        <w:ind w:left="426"/>
        <w:jc w:val="both"/>
        <w:rPr>
          <w:color w:val="7F7F7F"/>
          <w:sz w:val="20"/>
          <w:szCs w:val="20"/>
        </w:rPr>
      </w:pPr>
    </w:p>
    <w:p w14:paraId="0000014C" w14:textId="524BE892" w:rsidR="0092598D" w:rsidRDefault="0092598D">
      <w:pPr>
        <w:rPr>
          <w:ins w:id="93" w:author="Alix Cecilia Chinchilla Rueda" w:date="2023-10-16T19:32:00Z"/>
          <w:b/>
          <w:color w:val="000000"/>
          <w:sz w:val="20"/>
          <w:szCs w:val="20"/>
          <w:u w:val="single"/>
        </w:rPr>
      </w:pPr>
      <w:ins w:id="94" w:author="Alix Cecilia Chinchilla Rueda" w:date="2023-10-16T19:32:00Z">
        <w:r>
          <w:rPr>
            <w:b/>
            <w:color w:val="000000"/>
            <w:sz w:val="20"/>
            <w:szCs w:val="20"/>
            <w:u w:val="single"/>
          </w:rPr>
          <w:br w:type="page"/>
        </w:r>
      </w:ins>
    </w:p>
    <w:p w14:paraId="452615AF" w14:textId="77777777" w:rsidR="00063CAC" w:rsidRDefault="00063CAC">
      <w:pPr>
        <w:pBdr>
          <w:top w:val="nil"/>
          <w:left w:val="nil"/>
          <w:bottom w:val="nil"/>
          <w:right w:val="nil"/>
          <w:between w:val="nil"/>
        </w:pBdr>
        <w:rPr>
          <w:b/>
          <w:color w:val="000000"/>
          <w:sz w:val="20"/>
          <w:szCs w:val="20"/>
          <w:u w:val="single"/>
        </w:rPr>
      </w:pPr>
    </w:p>
    <w:p w14:paraId="0000014D" w14:textId="77777777" w:rsidR="00063CAC" w:rsidRDefault="004B155E">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0000014E" w14:textId="77777777" w:rsidR="00063CAC" w:rsidRDefault="00063CAC">
      <w:pPr>
        <w:pBdr>
          <w:top w:val="nil"/>
          <w:left w:val="nil"/>
          <w:bottom w:val="nil"/>
          <w:right w:val="nil"/>
          <w:between w:val="nil"/>
        </w:pBdr>
        <w:rPr>
          <w:color w:val="000000"/>
          <w:sz w:val="20"/>
          <w:szCs w:val="20"/>
        </w:rPr>
      </w:pPr>
    </w:p>
    <w:tbl>
      <w:tblPr>
        <w:tblStyle w:val="afb"/>
        <w:tblW w:w="97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60"/>
        <w:gridCol w:w="2977"/>
        <w:gridCol w:w="2268"/>
        <w:gridCol w:w="2268"/>
      </w:tblGrid>
      <w:tr w:rsidR="00063CAC" w14:paraId="40676989" w14:textId="77777777">
        <w:trPr>
          <w:trHeight w:val="315"/>
        </w:trPr>
        <w:tc>
          <w:tcPr>
            <w:tcW w:w="2260" w:type="dxa"/>
            <w:tcBorders>
              <w:top w:val="single" w:sz="6" w:space="0" w:color="000000"/>
              <w:left w:val="single" w:sz="6" w:space="0" w:color="000000"/>
              <w:bottom w:val="single" w:sz="6" w:space="0" w:color="000000"/>
              <w:right w:val="single" w:sz="6" w:space="0" w:color="000000"/>
            </w:tcBorders>
            <w:shd w:val="clear" w:color="auto" w:fill="F9CB9C"/>
            <w:vAlign w:val="center"/>
          </w:tcPr>
          <w:p w14:paraId="0000014F" w14:textId="77777777" w:rsidR="00063CAC" w:rsidRDefault="004B155E">
            <w:pPr>
              <w:pBdr>
                <w:top w:val="nil"/>
                <w:left w:val="nil"/>
                <w:bottom w:val="nil"/>
                <w:right w:val="nil"/>
                <w:between w:val="nil"/>
              </w:pBdr>
              <w:spacing w:line="276" w:lineRule="auto"/>
              <w:jc w:val="center"/>
              <w:rPr>
                <w:b w:val="0"/>
                <w:color w:val="000000"/>
                <w:sz w:val="20"/>
                <w:szCs w:val="20"/>
              </w:rPr>
            </w:pPr>
            <w:r>
              <w:rPr>
                <w:color w:val="000000"/>
                <w:sz w:val="20"/>
                <w:szCs w:val="20"/>
              </w:rPr>
              <w:t>Tema</w:t>
            </w:r>
          </w:p>
        </w:tc>
        <w:tc>
          <w:tcPr>
            <w:tcW w:w="2977" w:type="dxa"/>
            <w:tcBorders>
              <w:top w:val="single" w:sz="6" w:space="0" w:color="000000"/>
              <w:left w:val="single" w:sz="6" w:space="0" w:color="CCCCCC"/>
              <w:bottom w:val="single" w:sz="6" w:space="0" w:color="000000"/>
              <w:right w:val="single" w:sz="6" w:space="0" w:color="000000"/>
            </w:tcBorders>
            <w:shd w:val="clear" w:color="auto" w:fill="F9CB9C"/>
            <w:vAlign w:val="center"/>
          </w:tcPr>
          <w:p w14:paraId="00000150" w14:textId="77777777" w:rsidR="00063CAC" w:rsidRDefault="004B155E">
            <w:pPr>
              <w:pBdr>
                <w:top w:val="nil"/>
                <w:left w:val="nil"/>
                <w:bottom w:val="nil"/>
                <w:right w:val="nil"/>
                <w:between w:val="nil"/>
              </w:pBdr>
              <w:spacing w:line="276" w:lineRule="auto"/>
              <w:jc w:val="center"/>
              <w:rPr>
                <w:b w:val="0"/>
                <w:color w:val="000000"/>
                <w:sz w:val="20"/>
                <w:szCs w:val="20"/>
              </w:rPr>
            </w:pPr>
            <w:r>
              <w:rPr>
                <w:color w:val="000000"/>
                <w:sz w:val="20"/>
                <w:szCs w:val="20"/>
              </w:rPr>
              <w:t>Referencia APA del Material</w:t>
            </w:r>
          </w:p>
        </w:tc>
        <w:tc>
          <w:tcPr>
            <w:tcW w:w="2268" w:type="dxa"/>
            <w:tcBorders>
              <w:top w:val="single" w:sz="6" w:space="0" w:color="000000"/>
              <w:left w:val="single" w:sz="6" w:space="0" w:color="CCCCCC"/>
              <w:bottom w:val="single" w:sz="6" w:space="0" w:color="000000"/>
              <w:right w:val="single" w:sz="6" w:space="0" w:color="000000"/>
            </w:tcBorders>
            <w:shd w:val="clear" w:color="auto" w:fill="F9CB9C"/>
            <w:vAlign w:val="center"/>
          </w:tcPr>
          <w:p w14:paraId="00000151" w14:textId="77777777" w:rsidR="00063CAC" w:rsidRDefault="004B155E">
            <w:pPr>
              <w:pBdr>
                <w:top w:val="nil"/>
                <w:left w:val="nil"/>
                <w:bottom w:val="nil"/>
                <w:right w:val="nil"/>
                <w:between w:val="nil"/>
              </w:pBdr>
              <w:spacing w:line="276" w:lineRule="auto"/>
              <w:jc w:val="center"/>
              <w:rPr>
                <w:b w:val="0"/>
                <w:color w:val="000000"/>
                <w:sz w:val="20"/>
                <w:szCs w:val="20"/>
              </w:rPr>
            </w:pPr>
            <w:r>
              <w:rPr>
                <w:color w:val="000000"/>
                <w:sz w:val="20"/>
                <w:szCs w:val="20"/>
              </w:rPr>
              <w:t xml:space="preserve">Tipo de material </w:t>
            </w:r>
            <w:r>
              <w:rPr>
                <w:b w:val="0"/>
                <w:color w:val="000000"/>
                <w:sz w:val="20"/>
                <w:szCs w:val="20"/>
              </w:rPr>
              <w:br/>
            </w:r>
            <w:r>
              <w:rPr>
                <w:color w:val="000000"/>
                <w:sz w:val="20"/>
                <w:szCs w:val="20"/>
              </w:rPr>
              <w:t>(Video, capítulo de libro, artículo, otro)</w:t>
            </w:r>
          </w:p>
        </w:tc>
        <w:tc>
          <w:tcPr>
            <w:tcW w:w="2268" w:type="dxa"/>
            <w:tcBorders>
              <w:top w:val="single" w:sz="6" w:space="0" w:color="000000"/>
              <w:left w:val="single" w:sz="6" w:space="0" w:color="CCCCCC"/>
              <w:bottom w:val="single" w:sz="6" w:space="0" w:color="000000"/>
              <w:right w:val="single" w:sz="6" w:space="0" w:color="000000"/>
            </w:tcBorders>
            <w:shd w:val="clear" w:color="auto" w:fill="F9CB9C"/>
            <w:vAlign w:val="center"/>
          </w:tcPr>
          <w:p w14:paraId="00000152" w14:textId="77777777" w:rsidR="00063CAC" w:rsidRDefault="004B155E">
            <w:pPr>
              <w:pBdr>
                <w:top w:val="nil"/>
                <w:left w:val="nil"/>
                <w:bottom w:val="nil"/>
                <w:right w:val="nil"/>
                <w:between w:val="nil"/>
              </w:pBdr>
              <w:spacing w:line="276" w:lineRule="auto"/>
              <w:jc w:val="center"/>
              <w:rPr>
                <w:b w:val="0"/>
                <w:color w:val="000000"/>
                <w:sz w:val="20"/>
                <w:szCs w:val="20"/>
              </w:rPr>
            </w:pPr>
            <w:r>
              <w:rPr>
                <w:color w:val="000000"/>
                <w:sz w:val="20"/>
                <w:szCs w:val="20"/>
              </w:rPr>
              <w:t xml:space="preserve">Enlace del Recurso o </w:t>
            </w:r>
            <w:r>
              <w:rPr>
                <w:b w:val="0"/>
                <w:color w:val="000000"/>
                <w:sz w:val="20"/>
                <w:szCs w:val="20"/>
              </w:rPr>
              <w:br/>
            </w:r>
            <w:r>
              <w:rPr>
                <w:color w:val="000000"/>
                <w:sz w:val="20"/>
                <w:szCs w:val="20"/>
              </w:rPr>
              <w:t>Archivo del documento o material</w:t>
            </w:r>
          </w:p>
        </w:tc>
      </w:tr>
      <w:tr w:rsidR="00063CAC" w14:paraId="5A487BD1" w14:textId="77777777">
        <w:trPr>
          <w:trHeight w:val="315"/>
        </w:trPr>
        <w:tc>
          <w:tcPr>
            <w:tcW w:w="2260" w:type="dxa"/>
            <w:tcBorders>
              <w:top w:val="single" w:sz="6" w:space="0" w:color="CCCCCC"/>
              <w:left w:val="single" w:sz="6" w:space="0" w:color="000000"/>
              <w:bottom w:val="single" w:sz="6" w:space="0" w:color="000000"/>
              <w:right w:val="single" w:sz="6" w:space="0" w:color="000000"/>
            </w:tcBorders>
            <w:vAlign w:val="center"/>
          </w:tcPr>
          <w:p w14:paraId="00000153" w14:textId="77777777" w:rsidR="00063CAC" w:rsidRPr="007537E1" w:rsidRDefault="004B155E">
            <w:pPr>
              <w:pBdr>
                <w:top w:val="nil"/>
                <w:left w:val="nil"/>
                <w:bottom w:val="nil"/>
                <w:right w:val="nil"/>
                <w:between w:val="nil"/>
              </w:pBdr>
              <w:jc w:val="both"/>
              <w:rPr>
                <w:b w:val="0"/>
                <w:bCs/>
                <w:color w:val="000000"/>
                <w:sz w:val="20"/>
                <w:szCs w:val="20"/>
              </w:rPr>
            </w:pPr>
            <w:r w:rsidRPr="007537E1">
              <w:rPr>
                <w:b w:val="0"/>
                <w:bCs/>
                <w:color w:val="000000"/>
                <w:sz w:val="20"/>
                <w:szCs w:val="20"/>
              </w:rPr>
              <w:t>2.1. Fundamentos del entrenamiento en ciberseguridad</w:t>
            </w:r>
          </w:p>
        </w:tc>
        <w:tc>
          <w:tcPr>
            <w:tcW w:w="2977" w:type="dxa"/>
            <w:tcBorders>
              <w:top w:val="single" w:sz="6" w:space="0" w:color="CCCCCC"/>
              <w:left w:val="single" w:sz="6" w:space="0" w:color="CCCCCC"/>
              <w:bottom w:val="single" w:sz="6" w:space="0" w:color="000000"/>
              <w:right w:val="single" w:sz="6" w:space="0" w:color="000000"/>
            </w:tcBorders>
            <w:vAlign w:val="center"/>
          </w:tcPr>
          <w:p w14:paraId="00000154" w14:textId="52BC4917" w:rsidR="00063CAC" w:rsidRDefault="004B155E">
            <w:pPr>
              <w:pBdr>
                <w:top w:val="nil"/>
                <w:left w:val="nil"/>
                <w:bottom w:val="nil"/>
                <w:right w:val="nil"/>
                <w:between w:val="nil"/>
              </w:pBdr>
              <w:jc w:val="both"/>
              <w:rPr>
                <w:color w:val="000000"/>
                <w:sz w:val="20"/>
                <w:szCs w:val="20"/>
              </w:rPr>
            </w:pPr>
            <w:r>
              <w:rPr>
                <w:b w:val="0"/>
                <w:color w:val="000000"/>
                <w:sz w:val="20"/>
                <w:szCs w:val="20"/>
              </w:rPr>
              <w:t xml:space="preserve">Instituto Nacional de Ciberseguridad (2021). </w:t>
            </w:r>
            <w:r>
              <w:rPr>
                <w:b w:val="0"/>
                <w:i/>
                <w:color w:val="000000"/>
                <w:sz w:val="20"/>
                <w:szCs w:val="20"/>
              </w:rPr>
              <w:t xml:space="preserve">Glosario de términos de ciberseguridad: una guía de aproximación para el empresario. </w:t>
            </w:r>
            <w:del w:id="95" w:author="Alix Cecilia Chinchilla Rueda" w:date="2023-10-16T19:32:00Z">
              <w:r w:rsidDel="0092598D">
                <w:rPr>
                  <w:b w:val="0"/>
                  <w:color w:val="000000"/>
                  <w:sz w:val="20"/>
                  <w:szCs w:val="20"/>
                </w:rPr>
                <w:delText>INCIBE</w:delText>
              </w:r>
            </w:del>
            <w:proofErr w:type="spellStart"/>
            <w:ins w:id="96" w:author="Alix Cecilia Chinchilla Rueda" w:date="2023-10-16T19:32:00Z">
              <w:r w:rsidR="0092598D">
                <w:rPr>
                  <w:b w:val="0"/>
                  <w:color w:val="000000"/>
                  <w:sz w:val="20"/>
                  <w:szCs w:val="20"/>
                </w:rPr>
                <w:t>Incibe</w:t>
              </w:r>
            </w:ins>
            <w:proofErr w:type="spellEnd"/>
            <w:r>
              <w:rPr>
                <w:b w:val="0"/>
                <w:color w:val="000000"/>
                <w:sz w:val="20"/>
                <w:szCs w:val="20"/>
              </w:rPr>
              <w:t>.</w:t>
            </w:r>
          </w:p>
        </w:tc>
        <w:tc>
          <w:tcPr>
            <w:tcW w:w="2268" w:type="dxa"/>
            <w:tcBorders>
              <w:top w:val="single" w:sz="6" w:space="0" w:color="CCCCCC"/>
              <w:left w:val="single" w:sz="6" w:space="0" w:color="CCCCCC"/>
              <w:bottom w:val="single" w:sz="6" w:space="0" w:color="000000"/>
              <w:right w:val="single" w:sz="6" w:space="0" w:color="000000"/>
            </w:tcBorders>
            <w:vAlign w:val="center"/>
          </w:tcPr>
          <w:p w14:paraId="00000155" w14:textId="77777777" w:rsidR="00063CAC" w:rsidRDefault="004B155E">
            <w:pPr>
              <w:pBdr>
                <w:top w:val="nil"/>
                <w:left w:val="nil"/>
                <w:bottom w:val="nil"/>
                <w:right w:val="nil"/>
                <w:between w:val="nil"/>
              </w:pBdr>
              <w:jc w:val="both"/>
              <w:rPr>
                <w:color w:val="000000"/>
                <w:sz w:val="20"/>
                <w:szCs w:val="20"/>
              </w:rPr>
            </w:pPr>
            <w:r>
              <w:rPr>
                <w:b w:val="0"/>
                <w:color w:val="000000"/>
                <w:sz w:val="20"/>
                <w:szCs w:val="20"/>
              </w:rPr>
              <w:t>Glosario</w:t>
            </w:r>
          </w:p>
        </w:tc>
        <w:tc>
          <w:tcPr>
            <w:tcW w:w="2268" w:type="dxa"/>
            <w:tcBorders>
              <w:top w:val="single" w:sz="6" w:space="0" w:color="CCCCCC"/>
              <w:left w:val="single" w:sz="6" w:space="0" w:color="CCCCCC"/>
              <w:bottom w:val="single" w:sz="6" w:space="0" w:color="000000"/>
              <w:right w:val="single" w:sz="6" w:space="0" w:color="000000"/>
            </w:tcBorders>
            <w:vAlign w:val="center"/>
          </w:tcPr>
          <w:p w14:paraId="59C54902" w14:textId="428AD327" w:rsidR="00063CAC" w:rsidRPr="000B5025" w:rsidRDefault="00000000">
            <w:pPr>
              <w:pBdr>
                <w:top w:val="nil"/>
                <w:left w:val="nil"/>
                <w:bottom w:val="nil"/>
                <w:right w:val="nil"/>
                <w:between w:val="nil"/>
              </w:pBdr>
              <w:jc w:val="both"/>
              <w:rPr>
                <w:b w:val="0"/>
                <w:bCs/>
                <w:sz w:val="20"/>
                <w:szCs w:val="20"/>
              </w:rPr>
            </w:pPr>
            <w:hyperlink r:id="rId72" w:history="1">
              <w:r w:rsidR="000B5025" w:rsidRPr="000B5025">
                <w:rPr>
                  <w:rStyle w:val="Hipervnculo"/>
                  <w:b w:val="0"/>
                  <w:bCs/>
                  <w:sz w:val="20"/>
                  <w:szCs w:val="20"/>
                </w:rPr>
                <w:t>https://www.incibe.es/empresas/guias/glosario-de-terminos-de-ciberseguridad-una-guia-de-aproximacion-para-el</w:t>
              </w:r>
            </w:hyperlink>
          </w:p>
          <w:p w14:paraId="00000156" w14:textId="74F3946C" w:rsidR="000B5025" w:rsidRDefault="000B5025">
            <w:pPr>
              <w:pBdr>
                <w:top w:val="nil"/>
                <w:left w:val="nil"/>
                <w:bottom w:val="nil"/>
                <w:right w:val="nil"/>
                <w:between w:val="nil"/>
              </w:pBdr>
              <w:jc w:val="both"/>
            </w:pPr>
          </w:p>
        </w:tc>
      </w:tr>
      <w:tr w:rsidR="00063CAC" w14:paraId="29C2F2F8" w14:textId="77777777">
        <w:trPr>
          <w:trHeight w:val="315"/>
        </w:trPr>
        <w:tc>
          <w:tcPr>
            <w:tcW w:w="2260" w:type="dxa"/>
            <w:tcBorders>
              <w:top w:val="single" w:sz="6" w:space="0" w:color="CCCCCC"/>
              <w:left w:val="single" w:sz="6" w:space="0" w:color="000000"/>
              <w:bottom w:val="single" w:sz="6" w:space="0" w:color="000000"/>
              <w:right w:val="single" w:sz="6" w:space="0" w:color="000000"/>
            </w:tcBorders>
            <w:vAlign w:val="center"/>
          </w:tcPr>
          <w:p w14:paraId="00000157" w14:textId="6F9580A8" w:rsidR="00063CAC" w:rsidRPr="007537E1" w:rsidRDefault="004B155E">
            <w:pPr>
              <w:pBdr>
                <w:top w:val="nil"/>
                <w:left w:val="nil"/>
                <w:bottom w:val="nil"/>
                <w:right w:val="nil"/>
                <w:between w:val="nil"/>
              </w:pBdr>
              <w:spacing w:line="276" w:lineRule="auto"/>
              <w:jc w:val="both"/>
              <w:rPr>
                <w:b w:val="0"/>
                <w:bCs/>
                <w:color w:val="FF0000"/>
                <w:sz w:val="20"/>
                <w:szCs w:val="20"/>
              </w:rPr>
            </w:pPr>
            <w:r w:rsidRPr="007537E1">
              <w:rPr>
                <w:b w:val="0"/>
                <w:bCs/>
                <w:color w:val="000000"/>
                <w:sz w:val="20"/>
                <w:szCs w:val="20"/>
              </w:rPr>
              <w:t>3.Defensa en profundidad</w:t>
            </w:r>
          </w:p>
        </w:tc>
        <w:tc>
          <w:tcPr>
            <w:tcW w:w="2977" w:type="dxa"/>
            <w:tcBorders>
              <w:top w:val="single" w:sz="6" w:space="0" w:color="CCCCCC"/>
              <w:left w:val="single" w:sz="6" w:space="0" w:color="CCCCCC"/>
              <w:bottom w:val="single" w:sz="6" w:space="0" w:color="000000"/>
              <w:right w:val="single" w:sz="6" w:space="0" w:color="000000"/>
            </w:tcBorders>
            <w:vAlign w:val="center"/>
          </w:tcPr>
          <w:p w14:paraId="00000158"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Viveros, J. (2015). </w:t>
            </w:r>
            <w:r>
              <w:rPr>
                <w:b w:val="0"/>
                <w:i/>
                <w:color w:val="000000"/>
                <w:sz w:val="20"/>
                <w:szCs w:val="20"/>
              </w:rPr>
              <w:t xml:space="preserve">Defensa en profundidad para proteger la información de la red corporativa. </w:t>
            </w:r>
            <w:hyperlink r:id="rId73">
              <w:r>
                <w:rPr>
                  <w:b w:val="0"/>
                  <w:color w:val="0000FF"/>
                  <w:sz w:val="20"/>
                  <w:szCs w:val="20"/>
                  <w:u w:val="single"/>
                </w:rPr>
                <w:t>http://polux.unipiloto.edu.co:8080/00002061.pdf</w:t>
              </w:r>
            </w:hyperlink>
            <w:r>
              <w:rPr>
                <w:b w:val="0"/>
                <w:color w:val="000000"/>
                <w:sz w:val="20"/>
                <w:szCs w:val="20"/>
              </w:rPr>
              <w:t xml:space="preserve"> </w:t>
            </w:r>
          </w:p>
        </w:tc>
        <w:tc>
          <w:tcPr>
            <w:tcW w:w="2268" w:type="dxa"/>
            <w:tcBorders>
              <w:top w:val="single" w:sz="6" w:space="0" w:color="CCCCCC"/>
              <w:left w:val="single" w:sz="6" w:space="0" w:color="CCCCCC"/>
              <w:bottom w:val="single" w:sz="6" w:space="0" w:color="000000"/>
              <w:right w:val="single" w:sz="6" w:space="0" w:color="000000"/>
            </w:tcBorders>
            <w:vAlign w:val="center"/>
          </w:tcPr>
          <w:p w14:paraId="00000159"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Documento en línea</w:t>
            </w:r>
          </w:p>
        </w:tc>
        <w:tc>
          <w:tcPr>
            <w:tcW w:w="2268" w:type="dxa"/>
            <w:tcBorders>
              <w:top w:val="single" w:sz="6" w:space="0" w:color="CCCCCC"/>
              <w:left w:val="single" w:sz="6" w:space="0" w:color="CCCCCC"/>
              <w:bottom w:val="single" w:sz="6" w:space="0" w:color="000000"/>
              <w:right w:val="single" w:sz="6" w:space="0" w:color="000000"/>
            </w:tcBorders>
            <w:vAlign w:val="center"/>
          </w:tcPr>
          <w:p w14:paraId="0000015A" w14:textId="77777777" w:rsidR="00063CAC" w:rsidRDefault="00000000">
            <w:pPr>
              <w:pBdr>
                <w:top w:val="nil"/>
                <w:left w:val="nil"/>
                <w:bottom w:val="nil"/>
                <w:right w:val="nil"/>
                <w:between w:val="nil"/>
              </w:pBdr>
              <w:spacing w:line="276" w:lineRule="auto"/>
              <w:jc w:val="both"/>
              <w:rPr>
                <w:b w:val="0"/>
                <w:color w:val="000000"/>
                <w:sz w:val="20"/>
                <w:szCs w:val="20"/>
              </w:rPr>
            </w:pPr>
            <w:hyperlink r:id="rId74">
              <w:r w:rsidR="004B155E">
                <w:rPr>
                  <w:b w:val="0"/>
                  <w:color w:val="0000FF"/>
                  <w:sz w:val="20"/>
                  <w:szCs w:val="20"/>
                  <w:u w:val="single"/>
                </w:rPr>
                <w:t>http://polux.unipiloto.edu.co:8080/00002061.pdf</w:t>
              </w:r>
            </w:hyperlink>
          </w:p>
        </w:tc>
      </w:tr>
    </w:tbl>
    <w:p w14:paraId="0000015B" w14:textId="77777777" w:rsidR="00063CAC" w:rsidRDefault="00063CAC">
      <w:pPr>
        <w:pBdr>
          <w:top w:val="nil"/>
          <w:left w:val="nil"/>
          <w:bottom w:val="nil"/>
          <w:right w:val="nil"/>
          <w:between w:val="nil"/>
        </w:pBdr>
        <w:rPr>
          <w:color w:val="000000"/>
          <w:sz w:val="20"/>
          <w:szCs w:val="20"/>
        </w:rPr>
      </w:pPr>
    </w:p>
    <w:p w14:paraId="0000015C" w14:textId="77777777" w:rsidR="00063CAC" w:rsidRDefault="00063CAC">
      <w:pPr>
        <w:pBdr>
          <w:top w:val="nil"/>
          <w:left w:val="nil"/>
          <w:bottom w:val="nil"/>
          <w:right w:val="nil"/>
          <w:between w:val="nil"/>
        </w:pBdr>
        <w:rPr>
          <w:color w:val="000000"/>
          <w:sz w:val="20"/>
          <w:szCs w:val="20"/>
        </w:rPr>
      </w:pPr>
    </w:p>
    <w:p w14:paraId="0000015D" w14:textId="77777777" w:rsidR="00063CAC" w:rsidRDefault="004B155E">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0000015E" w14:textId="77777777" w:rsidR="00063CAC" w:rsidRDefault="00063CAC">
      <w:pPr>
        <w:pBdr>
          <w:top w:val="nil"/>
          <w:left w:val="nil"/>
          <w:bottom w:val="nil"/>
          <w:right w:val="nil"/>
          <w:between w:val="nil"/>
        </w:pBdr>
        <w:ind w:left="426"/>
        <w:jc w:val="both"/>
        <w:rPr>
          <w:color w:val="000000"/>
          <w:sz w:val="20"/>
          <w:szCs w:val="20"/>
        </w:rPr>
      </w:pPr>
    </w:p>
    <w:tbl>
      <w:tblPr>
        <w:tblStyle w:val="afc"/>
        <w:tblW w:w="99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145"/>
        <w:gridCol w:w="7815"/>
      </w:tblGrid>
      <w:tr w:rsidR="00063CAC" w14:paraId="36EFD91B" w14:textId="77777777">
        <w:trPr>
          <w:trHeight w:val="315"/>
        </w:trPr>
        <w:tc>
          <w:tcPr>
            <w:tcW w:w="2145" w:type="dxa"/>
            <w:tcBorders>
              <w:top w:val="single" w:sz="6" w:space="0" w:color="000000"/>
              <w:left w:val="single" w:sz="6" w:space="0" w:color="000000"/>
              <w:bottom w:val="single" w:sz="6" w:space="0" w:color="000000"/>
              <w:right w:val="single" w:sz="6" w:space="0" w:color="000000"/>
            </w:tcBorders>
            <w:shd w:val="clear" w:color="auto" w:fill="F9CB9C"/>
            <w:vAlign w:val="center"/>
          </w:tcPr>
          <w:p w14:paraId="0000015F" w14:textId="77777777" w:rsidR="00063CAC" w:rsidRDefault="004B155E">
            <w:pPr>
              <w:pBdr>
                <w:top w:val="nil"/>
                <w:left w:val="nil"/>
                <w:bottom w:val="nil"/>
                <w:right w:val="nil"/>
                <w:between w:val="nil"/>
              </w:pBdr>
              <w:spacing w:line="276" w:lineRule="auto"/>
              <w:jc w:val="center"/>
              <w:rPr>
                <w:b w:val="0"/>
                <w:color w:val="000000"/>
                <w:sz w:val="20"/>
                <w:szCs w:val="20"/>
              </w:rPr>
            </w:pPr>
            <w:r>
              <w:rPr>
                <w:color w:val="000000"/>
                <w:sz w:val="20"/>
                <w:szCs w:val="20"/>
              </w:rPr>
              <w:t>TÉRMINO</w:t>
            </w:r>
          </w:p>
        </w:tc>
        <w:tc>
          <w:tcPr>
            <w:tcW w:w="7815" w:type="dxa"/>
            <w:tcBorders>
              <w:top w:val="single" w:sz="6" w:space="0" w:color="000000"/>
              <w:left w:val="single" w:sz="6" w:space="0" w:color="CCCCCC"/>
              <w:bottom w:val="single" w:sz="6" w:space="0" w:color="000000"/>
              <w:right w:val="single" w:sz="6" w:space="0" w:color="000000"/>
            </w:tcBorders>
            <w:shd w:val="clear" w:color="auto" w:fill="F9CB9C"/>
            <w:vAlign w:val="center"/>
          </w:tcPr>
          <w:p w14:paraId="00000160" w14:textId="77777777" w:rsidR="00063CAC" w:rsidRDefault="004B155E">
            <w:pPr>
              <w:pBdr>
                <w:top w:val="nil"/>
                <w:left w:val="nil"/>
                <w:bottom w:val="nil"/>
                <w:right w:val="nil"/>
                <w:between w:val="nil"/>
              </w:pBdr>
              <w:spacing w:line="276" w:lineRule="auto"/>
              <w:jc w:val="center"/>
              <w:rPr>
                <w:b w:val="0"/>
                <w:color w:val="000000"/>
                <w:sz w:val="20"/>
                <w:szCs w:val="20"/>
              </w:rPr>
            </w:pPr>
            <w:r>
              <w:rPr>
                <w:color w:val="000000"/>
                <w:sz w:val="20"/>
                <w:szCs w:val="20"/>
              </w:rPr>
              <w:t>SIGNIFICADO</w:t>
            </w:r>
          </w:p>
        </w:tc>
      </w:tr>
      <w:tr w:rsidR="00063CAC" w14:paraId="2A689F73" w14:textId="77777777">
        <w:trPr>
          <w:trHeight w:val="300"/>
        </w:trPr>
        <w:tc>
          <w:tcPr>
            <w:tcW w:w="2145" w:type="dxa"/>
            <w:tcBorders>
              <w:top w:val="single" w:sz="6" w:space="0" w:color="CCCCCC"/>
              <w:left w:val="single" w:sz="6" w:space="0" w:color="000000"/>
              <w:bottom w:val="single" w:sz="6" w:space="0" w:color="000000"/>
              <w:right w:val="single" w:sz="6" w:space="0" w:color="000000"/>
            </w:tcBorders>
            <w:vAlign w:val="center"/>
          </w:tcPr>
          <w:p w14:paraId="00000161" w14:textId="3575D94D" w:rsidR="00063CAC" w:rsidRDefault="004B155E">
            <w:pPr>
              <w:pBdr>
                <w:top w:val="nil"/>
                <w:left w:val="nil"/>
                <w:bottom w:val="nil"/>
                <w:right w:val="nil"/>
                <w:between w:val="nil"/>
              </w:pBdr>
              <w:spacing w:line="276" w:lineRule="auto"/>
              <w:rPr>
                <w:color w:val="000000"/>
                <w:sz w:val="20"/>
                <w:szCs w:val="20"/>
              </w:rPr>
            </w:pPr>
            <w:r>
              <w:rPr>
                <w:color w:val="000000"/>
                <w:sz w:val="20"/>
                <w:szCs w:val="20"/>
              </w:rPr>
              <w:t>Amenaza</w:t>
            </w:r>
            <w:r w:rsidR="007B2E08">
              <w:rPr>
                <w:color w:val="000000"/>
                <w:sz w:val="20"/>
                <w:szCs w:val="20"/>
              </w:rPr>
              <w:t>:</w:t>
            </w:r>
          </w:p>
        </w:tc>
        <w:tc>
          <w:tcPr>
            <w:tcW w:w="7815" w:type="dxa"/>
            <w:tcBorders>
              <w:top w:val="single" w:sz="6" w:space="0" w:color="CCCCCC"/>
              <w:left w:val="single" w:sz="6" w:space="0" w:color="CCCCCC"/>
              <w:bottom w:val="single" w:sz="6" w:space="0" w:color="000000"/>
              <w:right w:val="single" w:sz="6" w:space="0" w:color="000000"/>
            </w:tcBorders>
            <w:vAlign w:val="center"/>
          </w:tcPr>
          <w:p w14:paraId="00000162" w14:textId="460DDEA8" w:rsidR="00063CAC" w:rsidRDefault="007B2E08">
            <w:pPr>
              <w:pBdr>
                <w:top w:val="nil"/>
                <w:left w:val="nil"/>
                <w:bottom w:val="nil"/>
                <w:right w:val="nil"/>
                <w:between w:val="nil"/>
              </w:pBdr>
              <w:spacing w:line="276" w:lineRule="auto"/>
              <w:jc w:val="both"/>
              <w:rPr>
                <w:b w:val="0"/>
                <w:color w:val="000000"/>
                <w:sz w:val="20"/>
                <w:szCs w:val="20"/>
              </w:rPr>
            </w:pPr>
            <w:r>
              <w:rPr>
                <w:b w:val="0"/>
                <w:color w:val="000000"/>
                <w:sz w:val="20"/>
                <w:szCs w:val="20"/>
              </w:rPr>
              <w:t>se define como toda aquella acción o serie de acciones que aprovechan las vulnerabilidades para romper la seguridad de los sistemas.</w:t>
            </w:r>
          </w:p>
        </w:tc>
      </w:tr>
      <w:tr w:rsidR="00063CAC" w14:paraId="0AB9D2ED" w14:textId="77777777">
        <w:trPr>
          <w:trHeight w:val="300"/>
        </w:trPr>
        <w:tc>
          <w:tcPr>
            <w:tcW w:w="2145" w:type="dxa"/>
            <w:tcBorders>
              <w:top w:val="single" w:sz="6" w:space="0" w:color="CCCCCC"/>
              <w:left w:val="single" w:sz="6" w:space="0" w:color="000000"/>
              <w:bottom w:val="single" w:sz="6" w:space="0" w:color="000000"/>
              <w:right w:val="single" w:sz="6" w:space="0" w:color="000000"/>
            </w:tcBorders>
            <w:vAlign w:val="center"/>
          </w:tcPr>
          <w:p w14:paraId="00000163" w14:textId="051E35D2" w:rsidR="00063CAC" w:rsidRDefault="004B155E">
            <w:pPr>
              <w:pBdr>
                <w:top w:val="nil"/>
                <w:left w:val="nil"/>
                <w:bottom w:val="nil"/>
                <w:right w:val="nil"/>
                <w:between w:val="nil"/>
              </w:pBdr>
              <w:spacing w:line="276" w:lineRule="auto"/>
              <w:rPr>
                <w:color w:val="000000"/>
                <w:sz w:val="20"/>
                <w:szCs w:val="20"/>
              </w:rPr>
            </w:pPr>
            <w:r>
              <w:rPr>
                <w:color w:val="000000"/>
                <w:sz w:val="20"/>
                <w:szCs w:val="20"/>
              </w:rPr>
              <w:t>Ciberseguridad</w:t>
            </w:r>
            <w:r w:rsidR="007B2E08">
              <w:rPr>
                <w:color w:val="000000"/>
                <w:sz w:val="20"/>
                <w:szCs w:val="20"/>
              </w:rPr>
              <w:t>:</w:t>
            </w:r>
          </w:p>
        </w:tc>
        <w:tc>
          <w:tcPr>
            <w:tcW w:w="7815" w:type="dxa"/>
            <w:tcBorders>
              <w:top w:val="single" w:sz="6" w:space="0" w:color="CCCCCC"/>
              <w:left w:val="single" w:sz="6" w:space="0" w:color="CCCCCC"/>
              <w:bottom w:val="single" w:sz="6" w:space="0" w:color="000000"/>
              <w:right w:val="single" w:sz="6" w:space="0" w:color="000000"/>
            </w:tcBorders>
            <w:vAlign w:val="center"/>
          </w:tcPr>
          <w:p w14:paraId="00000164" w14:textId="7E74C41E" w:rsidR="00063CAC" w:rsidRDefault="007B2E08">
            <w:pPr>
              <w:pBdr>
                <w:top w:val="nil"/>
                <w:left w:val="nil"/>
                <w:bottom w:val="nil"/>
                <w:right w:val="nil"/>
                <w:between w:val="nil"/>
              </w:pBdr>
              <w:spacing w:line="276" w:lineRule="auto"/>
              <w:jc w:val="both"/>
              <w:rPr>
                <w:b w:val="0"/>
                <w:color w:val="000000"/>
                <w:sz w:val="20"/>
                <w:szCs w:val="20"/>
              </w:rPr>
            </w:pPr>
            <w:r>
              <w:rPr>
                <w:b w:val="0"/>
                <w:color w:val="000000"/>
                <w:sz w:val="20"/>
                <w:szCs w:val="20"/>
              </w:rPr>
              <w:t>se define como la capacidad para minimizar el nivel de riesgo al que están expuestos los sistemas informáticos y sus usuarios, ante amenazas de naturaleza cibernética o digital. La ciberseguridad brinda a los gobiernos y las organizaciones la ciber-resiliencia como la capacidad para resistir, proteger y defender los sistemas de ciberataques.</w:t>
            </w:r>
          </w:p>
        </w:tc>
      </w:tr>
      <w:tr w:rsidR="00063CAC" w14:paraId="15DD80E7" w14:textId="77777777">
        <w:trPr>
          <w:trHeight w:val="315"/>
        </w:trPr>
        <w:tc>
          <w:tcPr>
            <w:tcW w:w="2145" w:type="dxa"/>
            <w:tcBorders>
              <w:top w:val="single" w:sz="6" w:space="0" w:color="CCCCCC"/>
              <w:left w:val="single" w:sz="6" w:space="0" w:color="000000"/>
              <w:bottom w:val="single" w:sz="6" w:space="0" w:color="000000"/>
              <w:right w:val="single" w:sz="6" w:space="0" w:color="000000"/>
            </w:tcBorders>
            <w:vAlign w:val="center"/>
          </w:tcPr>
          <w:p w14:paraId="00000165" w14:textId="73035A68" w:rsidR="00063CAC" w:rsidRDefault="004B155E">
            <w:pPr>
              <w:pBdr>
                <w:top w:val="nil"/>
                <w:left w:val="nil"/>
                <w:bottom w:val="nil"/>
                <w:right w:val="nil"/>
                <w:between w:val="nil"/>
              </w:pBdr>
              <w:spacing w:line="276" w:lineRule="auto"/>
              <w:rPr>
                <w:color w:val="000000"/>
                <w:sz w:val="20"/>
                <w:szCs w:val="20"/>
              </w:rPr>
            </w:pPr>
            <w:r>
              <w:rPr>
                <w:color w:val="000000"/>
                <w:sz w:val="20"/>
                <w:szCs w:val="20"/>
              </w:rPr>
              <w:t>Control o salvaguarda</w:t>
            </w:r>
            <w:r w:rsidR="007B2E08">
              <w:rPr>
                <w:color w:val="000000"/>
                <w:sz w:val="20"/>
                <w:szCs w:val="20"/>
              </w:rPr>
              <w:t>:</w:t>
            </w:r>
          </w:p>
        </w:tc>
        <w:tc>
          <w:tcPr>
            <w:tcW w:w="7815" w:type="dxa"/>
            <w:tcBorders>
              <w:top w:val="single" w:sz="6" w:space="0" w:color="CCCCCC"/>
              <w:left w:val="single" w:sz="6" w:space="0" w:color="CCCCCC"/>
              <w:bottom w:val="single" w:sz="6" w:space="0" w:color="000000"/>
              <w:right w:val="single" w:sz="6" w:space="0" w:color="000000"/>
            </w:tcBorders>
            <w:vAlign w:val="center"/>
          </w:tcPr>
          <w:p w14:paraId="00000166" w14:textId="69F16106" w:rsidR="00063CAC" w:rsidRDefault="007B2E08">
            <w:pPr>
              <w:pBdr>
                <w:top w:val="nil"/>
                <w:left w:val="nil"/>
                <w:bottom w:val="nil"/>
                <w:right w:val="nil"/>
                <w:between w:val="nil"/>
              </w:pBdr>
              <w:spacing w:line="276" w:lineRule="auto"/>
              <w:jc w:val="both"/>
              <w:rPr>
                <w:b w:val="0"/>
                <w:color w:val="000000"/>
                <w:sz w:val="20"/>
                <w:szCs w:val="20"/>
              </w:rPr>
            </w:pPr>
            <w:r>
              <w:rPr>
                <w:b w:val="0"/>
                <w:color w:val="000000"/>
                <w:sz w:val="20"/>
                <w:szCs w:val="20"/>
              </w:rPr>
              <w:t>medida de protección o control para contrarrestar amenazas</w:t>
            </w:r>
            <w:ins w:id="97" w:author="Alix Cecilia Chinchilla Rueda" w:date="2023-10-16T19:32:00Z">
              <w:r w:rsidR="0092598D">
                <w:rPr>
                  <w:b w:val="0"/>
                  <w:color w:val="000000"/>
                  <w:sz w:val="20"/>
                  <w:szCs w:val="20"/>
                </w:rPr>
                <w:t>.</w:t>
              </w:r>
            </w:ins>
          </w:p>
        </w:tc>
      </w:tr>
      <w:tr w:rsidR="00063CAC" w14:paraId="6DA6D73C" w14:textId="77777777">
        <w:trPr>
          <w:trHeight w:val="300"/>
        </w:trPr>
        <w:tc>
          <w:tcPr>
            <w:tcW w:w="2145" w:type="dxa"/>
            <w:tcBorders>
              <w:top w:val="single" w:sz="6" w:space="0" w:color="CCCCCC"/>
              <w:left w:val="single" w:sz="6" w:space="0" w:color="000000"/>
              <w:bottom w:val="single" w:sz="6" w:space="0" w:color="000000"/>
              <w:right w:val="single" w:sz="6" w:space="0" w:color="000000"/>
            </w:tcBorders>
            <w:vAlign w:val="center"/>
          </w:tcPr>
          <w:p w14:paraId="00000167" w14:textId="62B02C8F" w:rsidR="00063CAC" w:rsidRDefault="004B155E">
            <w:pPr>
              <w:pBdr>
                <w:top w:val="nil"/>
                <w:left w:val="nil"/>
                <w:bottom w:val="nil"/>
                <w:right w:val="nil"/>
                <w:between w:val="nil"/>
              </w:pBdr>
              <w:spacing w:line="276" w:lineRule="auto"/>
              <w:rPr>
                <w:color w:val="000000"/>
                <w:sz w:val="20"/>
                <w:szCs w:val="20"/>
              </w:rPr>
            </w:pPr>
            <w:r>
              <w:rPr>
                <w:color w:val="000000"/>
                <w:sz w:val="20"/>
                <w:szCs w:val="20"/>
              </w:rPr>
              <w:t>Infraestructura TI</w:t>
            </w:r>
            <w:r w:rsidR="007B2E08">
              <w:rPr>
                <w:color w:val="000000"/>
                <w:sz w:val="20"/>
                <w:szCs w:val="20"/>
              </w:rPr>
              <w:t>:</w:t>
            </w:r>
          </w:p>
        </w:tc>
        <w:tc>
          <w:tcPr>
            <w:tcW w:w="7815" w:type="dxa"/>
            <w:tcBorders>
              <w:top w:val="single" w:sz="6" w:space="0" w:color="CCCCCC"/>
              <w:left w:val="single" w:sz="6" w:space="0" w:color="CCCCCC"/>
              <w:bottom w:val="single" w:sz="6" w:space="0" w:color="000000"/>
              <w:right w:val="single" w:sz="6" w:space="0" w:color="000000"/>
            </w:tcBorders>
            <w:vAlign w:val="center"/>
          </w:tcPr>
          <w:p w14:paraId="00000168" w14:textId="206C5195" w:rsidR="00063CAC" w:rsidRDefault="007B2E08">
            <w:p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consiste en los componentes de </w:t>
            </w:r>
            <w:r>
              <w:rPr>
                <w:b w:val="0"/>
                <w:i/>
                <w:color w:val="000000"/>
                <w:sz w:val="20"/>
                <w:szCs w:val="20"/>
              </w:rPr>
              <w:t>hardware</w:t>
            </w:r>
            <w:r>
              <w:rPr>
                <w:b w:val="0"/>
                <w:color w:val="000000"/>
                <w:sz w:val="20"/>
                <w:szCs w:val="20"/>
              </w:rPr>
              <w:t xml:space="preserve"> y </w:t>
            </w:r>
            <w:r>
              <w:rPr>
                <w:b w:val="0"/>
                <w:i/>
                <w:color w:val="000000"/>
                <w:sz w:val="20"/>
                <w:szCs w:val="20"/>
              </w:rPr>
              <w:t>software</w:t>
            </w:r>
            <w:r>
              <w:rPr>
                <w:b w:val="0"/>
                <w:color w:val="000000"/>
                <w:sz w:val="20"/>
                <w:szCs w:val="20"/>
              </w:rPr>
              <w:t xml:space="preserve"> requeridos para gestionar y operar entornos tecnológicos que pueden ser implementados en instalaciones de la organización o en sistemas en la nube, Cloud Computing.</w:t>
            </w:r>
          </w:p>
        </w:tc>
      </w:tr>
      <w:tr w:rsidR="00063CAC" w14:paraId="349C1747" w14:textId="77777777">
        <w:trPr>
          <w:trHeight w:val="315"/>
        </w:trPr>
        <w:tc>
          <w:tcPr>
            <w:tcW w:w="2145" w:type="dxa"/>
            <w:tcBorders>
              <w:top w:val="single" w:sz="6" w:space="0" w:color="CCCCCC"/>
              <w:left w:val="single" w:sz="6" w:space="0" w:color="000000"/>
              <w:bottom w:val="single" w:sz="6" w:space="0" w:color="000000"/>
              <w:right w:val="single" w:sz="6" w:space="0" w:color="000000"/>
            </w:tcBorders>
            <w:vAlign w:val="center"/>
          </w:tcPr>
          <w:p w14:paraId="00000169" w14:textId="1BAA4FA1" w:rsidR="00063CAC" w:rsidRDefault="004B155E">
            <w:pPr>
              <w:pBdr>
                <w:top w:val="nil"/>
                <w:left w:val="nil"/>
                <w:bottom w:val="nil"/>
                <w:right w:val="nil"/>
                <w:between w:val="nil"/>
              </w:pBdr>
              <w:spacing w:line="276" w:lineRule="auto"/>
              <w:rPr>
                <w:color w:val="000000"/>
                <w:sz w:val="20"/>
                <w:szCs w:val="20"/>
              </w:rPr>
            </w:pPr>
            <w:r>
              <w:rPr>
                <w:color w:val="000000"/>
                <w:sz w:val="20"/>
                <w:szCs w:val="20"/>
              </w:rPr>
              <w:t>Riesgo</w:t>
            </w:r>
            <w:r w:rsidR="007B2E08">
              <w:rPr>
                <w:color w:val="000000"/>
                <w:sz w:val="20"/>
                <w:szCs w:val="20"/>
              </w:rPr>
              <w:t>:</w:t>
            </w:r>
          </w:p>
        </w:tc>
        <w:tc>
          <w:tcPr>
            <w:tcW w:w="7815" w:type="dxa"/>
            <w:tcBorders>
              <w:top w:val="single" w:sz="6" w:space="0" w:color="CCCCCC"/>
              <w:left w:val="single" w:sz="6" w:space="0" w:color="CCCCCC"/>
              <w:bottom w:val="single" w:sz="6" w:space="0" w:color="000000"/>
              <w:right w:val="single" w:sz="6" w:space="0" w:color="000000"/>
            </w:tcBorders>
            <w:vAlign w:val="center"/>
          </w:tcPr>
          <w:p w14:paraId="0000016A" w14:textId="0572937A"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w:t>
            </w:r>
            <w:r w:rsidR="007B2E08">
              <w:rPr>
                <w:b w:val="0"/>
                <w:color w:val="000000"/>
                <w:sz w:val="20"/>
                <w:szCs w:val="20"/>
              </w:rPr>
              <w:t>c</w:t>
            </w:r>
            <w:r>
              <w:rPr>
                <w:b w:val="0"/>
                <w:color w:val="000000"/>
                <w:sz w:val="20"/>
                <w:szCs w:val="20"/>
              </w:rPr>
              <w:t>ontingencia o proximidad de un daño". RAE (2021)</w:t>
            </w:r>
          </w:p>
        </w:tc>
      </w:tr>
      <w:tr w:rsidR="00063CAC" w14:paraId="6335C9A5" w14:textId="77777777">
        <w:trPr>
          <w:trHeight w:val="450"/>
        </w:trPr>
        <w:tc>
          <w:tcPr>
            <w:tcW w:w="2145" w:type="dxa"/>
            <w:tcBorders>
              <w:top w:val="single" w:sz="6" w:space="0" w:color="CCCCCC"/>
              <w:left w:val="single" w:sz="6" w:space="0" w:color="000000"/>
              <w:bottom w:val="single" w:sz="6" w:space="0" w:color="000000"/>
              <w:right w:val="single" w:sz="6" w:space="0" w:color="000000"/>
            </w:tcBorders>
            <w:vAlign w:val="center"/>
          </w:tcPr>
          <w:p w14:paraId="0000016B" w14:textId="6FBD999E" w:rsidR="00063CAC" w:rsidRDefault="004B155E">
            <w:pPr>
              <w:pBdr>
                <w:top w:val="nil"/>
                <w:left w:val="nil"/>
                <w:bottom w:val="nil"/>
                <w:right w:val="nil"/>
                <w:between w:val="nil"/>
              </w:pBdr>
              <w:spacing w:line="276" w:lineRule="auto"/>
              <w:rPr>
                <w:color w:val="000000"/>
                <w:sz w:val="20"/>
                <w:szCs w:val="20"/>
              </w:rPr>
            </w:pPr>
            <w:r>
              <w:rPr>
                <w:color w:val="000000"/>
                <w:sz w:val="20"/>
                <w:szCs w:val="20"/>
              </w:rPr>
              <w:t>Vulnerabilidad</w:t>
            </w:r>
            <w:r w:rsidR="007B2E08">
              <w:rPr>
                <w:color w:val="000000"/>
                <w:sz w:val="20"/>
                <w:szCs w:val="20"/>
              </w:rPr>
              <w:t>:</w:t>
            </w:r>
          </w:p>
        </w:tc>
        <w:tc>
          <w:tcPr>
            <w:tcW w:w="7815" w:type="dxa"/>
            <w:tcBorders>
              <w:top w:val="single" w:sz="6" w:space="0" w:color="CCCCCC"/>
              <w:left w:val="single" w:sz="6" w:space="0" w:color="CCCCCC"/>
              <w:bottom w:val="single" w:sz="6" w:space="0" w:color="000000"/>
              <w:right w:val="single" w:sz="6" w:space="0" w:color="000000"/>
            </w:tcBorders>
            <w:vAlign w:val="center"/>
          </w:tcPr>
          <w:p w14:paraId="0000016C" w14:textId="188A0507" w:rsidR="00063CAC" w:rsidRDefault="007B2E08">
            <w:pPr>
              <w:pBdr>
                <w:top w:val="nil"/>
                <w:left w:val="nil"/>
                <w:bottom w:val="nil"/>
                <w:right w:val="nil"/>
                <w:between w:val="nil"/>
              </w:pBdr>
              <w:spacing w:line="276" w:lineRule="auto"/>
              <w:jc w:val="both"/>
              <w:rPr>
                <w:b w:val="0"/>
                <w:color w:val="000000"/>
                <w:sz w:val="20"/>
                <w:szCs w:val="20"/>
              </w:rPr>
            </w:pPr>
            <w:r>
              <w:rPr>
                <w:b w:val="0"/>
                <w:color w:val="000000"/>
                <w:sz w:val="20"/>
                <w:szCs w:val="20"/>
              </w:rPr>
              <w:t>en informática, se define como una debilidad o fallo de seguridad que se presenta en un sistema de información, que puede estar compuesto por software, hardware y otros componentes y servicios tecnológicos, generando riesgos de seguridad de la información.</w:t>
            </w:r>
          </w:p>
        </w:tc>
      </w:tr>
    </w:tbl>
    <w:p w14:paraId="0000016D" w14:textId="77777777" w:rsidR="00063CAC" w:rsidRDefault="00063CAC">
      <w:pPr>
        <w:pBdr>
          <w:top w:val="nil"/>
          <w:left w:val="nil"/>
          <w:bottom w:val="nil"/>
          <w:right w:val="nil"/>
          <w:between w:val="nil"/>
        </w:pBdr>
        <w:jc w:val="both"/>
        <w:rPr>
          <w:color w:val="000000"/>
          <w:sz w:val="20"/>
          <w:szCs w:val="20"/>
        </w:rPr>
      </w:pPr>
    </w:p>
    <w:p w14:paraId="00000171" w14:textId="6F47A87A" w:rsidR="00063CAC" w:rsidRDefault="00063CAC">
      <w:pPr>
        <w:pBdr>
          <w:top w:val="nil"/>
          <w:left w:val="nil"/>
          <w:bottom w:val="nil"/>
          <w:right w:val="nil"/>
          <w:between w:val="nil"/>
        </w:pBdr>
        <w:jc w:val="both"/>
        <w:rPr>
          <w:ins w:id="98" w:author="Alix Cecilia Chinchilla Rueda" w:date="2023-10-16T19:32:00Z"/>
          <w:color w:val="000000"/>
          <w:sz w:val="20"/>
          <w:szCs w:val="20"/>
        </w:rPr>
      </w:pPr>
    </w:p>
    <w:p w14:paraId="2B174CA1" w14:textId="72ECD145" w:rsidR="0092598D" w:rsidRDefault="0092598D">
      <w:pPr>
        <w:pBdr>
          <w:top w:val="nil"/>
          <w:left w:val="nil"/>
          <w:bottom w:val="nil"/>
          <w:right w:val="nil"/>
          <w:between w:val="nil"/>
        </w:pBdr>
        <w:jc w:val="both"/>
        <w:rPr>
          <w:ins w:id="99" w:author="Alix Cecilia Chinchilla Rueda" w:date="2023-10-16T19:32:00Z"/>
          <w:color w:val="000000"/>
          <w:sz w:val="20"/>
          <w:szCs w:val="20"/>
        </w:rPr>
      </w:pPr>
    </w:p>
    <w:p w14:paraId="02252687" w14:textId="77777777" w:rsidR="0092598D" w:rsidRDefault="0092598D">
      <w:pPr>
        <w:pBdr>
          <w:top w:val="nil"/>
          <w:left w:val="nil"/>
          <w:bottom w:val="nil"/>
          <w:right w:val="nil"/>
          <w:between w:val="nil"/>
        </w:pBdr>
        <w:jc w:val="both"/>
        <w:rPr>
          <w:color w:val="000000"/>
          <w:sz w:val="20"/>
          <w:szCs w:val="20"/>
        </w:rPr>
      </w:pPr>
    </w:p>
    <w:p w14:paraId="00000172" w14:textId="77777777" w:rsidR="00063CAC" w:rsidRDefault="00063CAC">
      <w:pPr>
        <w:pBdr>
          <w:top w:val="nil"/>
          <w:left w:val="nil"/>
          <w:bottom w:val="nil"/>
          <w:right w:val="nil"/>
          <w:between w:val="nil"/>
        </w:pBdr>
        <w:jc w:val="both"/>
        <w:rPr>
          <w:color w:val="000000"/>
          <w:sz w:val="20"/>
          <w:szCs w:val="20"/>
        </w:rPr>
      </w:pPr>
    </w:p>
    <w:p w14:paraId="00000173" w14:textId="77777777" w:rsidR="00063CAC" w:rsidRDefault="004B155E">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REFERENCIAS BIBLIOGRÁFICAS: </w:t>
      </w:r>
    </w:p>
    <w:p w14:paraId="00000174" w14:textId="77777777" w:rsidR="00063CAC" w:rsidRDefault="00063CAC">
      <w:pPr>
        <w:pBdr>
          <w:top w:val="nil"/>
          <w:left w:val="nil"/>
          <w:bottom w:val="nil"/>
          <w:right w:val="nil"/>
          <w:between w:val="nil"/>
        </w:pBdr>
        <w:rPr>
          <w:color w:val="000000"/>
          <w:sz w:val="20"/>
          <w:szCs w:val="20"/>
        </w:rPr>
      </w:pPr>
    </w:p>
    <w:p w14:paraId="00000175" w14:textId="77777777" w:rsidR="00063CAC" w:rsidRPr="001966EB" w:rsidRDefault="004B155E">
      <w:pPr>
        <w:pBdr>
          <w:top w:val="nil"/>
          <w:left w:val="nil"/>
          <w:bottom w:val="nil"/>
          <w:right w:val="nil"/>
          <w:between w:val="nil"/>
        </w:pBdr>
        <w:ind w:left="720" w:hanging="720"/>
        <w:jc w:val="both"/>
        <w:rPr>
          <w:color w:val="000000"/>
          <w:sz w:val="20"/>
          <w:szCs w:val="20"/>
          <w:lang w:val="en-US"/>
        </w:rPr>
      </w:pPr>
      <w:r>
        <w:rPr>
          <w:color w:val="000000"/>
          <w:sz w:val="20"/>
          <w:szCs w:val="20"/>
        </w:rPr>
        <w:t xml:space="preserve">Center </w:t>
      </w:r>
      <w:proofErr w:type="spellStart"/>
      <w:r>
        <w:rPr>
          <w:color w:val="000000"/>
          <w:sz w:val="20"/>
          <w:szCs w:val="20"/>
        </w:rPr>
        <w:t>for</w:t>
      </w:r>
      <w:proofErr w:type="spellEnd"/>
      <w:r>
        <w:rPr>
          <w:color w:val="000000"/>
          <w:sz w:val="20"/>
          <w:szCs w:val="20"/>
        </w:rPr>
        <w:t xml:space="preserve"> Internet Security (2021). </w:t>
      </w:r>
      <w:r>
        <w:rPr>
          <w:i/>
          <w:color w:val="000000"/>
          <w:sz w:val="20"/>
          <w:szCs w:val="20"/>
        </w:rPr>
        <w:t>Foco de seguridad electoral - Defensa en profundidad (</w:t>
      </w:r>
      <w:proofErr w:type="spellStart"/>
      <w:r>
        <w:rPr>
          <w:i/>
          <w:color w:val="000000"/>
          <w:sz w:val="20"/>
          <w:szCs w:val="20"/>
        </w:rPr>
        <w:t>DiD</w:t>
      </w:r>
      <w:proofErr w:type="spellEnd"/>
      <w:r>
        <w:rPr>
          <w:i/>
          <w:color w:val="000000"/>
          <w:sz w:val="20"/>
          <w:szCs w:val="20"/>
        </w:rPr>
        <w:t xml:space="preserve">). </w:t>
      </w:r>
      <w:r w:rsidRPr="001966EB">
        <w:rPr>
          <w:color w:val="000000"/>
          <w:sz w:val="20"/>
          <w:szCs w:val="20"/>
          <w:lang w:val="en-US"/>
        </w:rPr>
        <w:t xml:space="preserve">CISECURITY. </w:t>
      </w:r>
      <w:hyperlink r:id="rId75">
        <w:r w:rsidRPr="001966EB">
          <w:rPr>
            <w:color w:val="0000FF"/>
            <w:sz w:val="20"/>
            <w:szCs w:val="20"/>
            <w:u w:val="single"/>
            <w:lang w:val="en-US"/>
          </w:rPr>
          <w:t>https://www.cisecurity.org/spotlight/cybersecurity-spotlight-defense-in-depth-did/</w:t>
        </w:r>
      </w:hyperlink>
    </w:p>
    <w:p w14:paraId="00000176" w14:textId="77777777" w:rsidR="00063CAC" w:rsidRPr="001966EB" w:rsidRDefault="00063CAC">
      <w:pPr>
        <w:pBdr>
          <w:top w:val="nil"/>
          <w:left w:val="nil"/>
          <w:bottom w:val="nil"/>
          <w:right w:val="nil"/>
          <w:between w:val="nil"/>
        </w:pBdr>
        <w:ind w:left="720" w:hanging="720"/>
        <w:jc w:val="both"/>
        <w:rPr>
          <w:color w:val="000000"/>
          <w:sz w:val="20"/>
          <w:szCs w:val="20"/>
          <w:lang w:val="en-US"/>
        </w:rPr>
      </w:pPr>
    </w:p>
    <w:p w14:paraId="00000179" w14:textId="77777777" w:rsidR="00063CAC" w:rsidRPr="001966EB" w:rsidRDefault="004B155E">
      <w:pPr>
        <w:pBdr>
          <w:top w:val="nil"/>
          <w:left w:val="nil"/>
          <w:bottom w:val="nil"/>
          <w:right w:val="nil"/>
          <w:between w:val="nil"/>
        </w:pBdr>
        <w:ind w:left="720" w:hanging="720"/>
        <w:jc w:val="both"/>
        <w:rPr>
          <w:color w:val="000000"/>
          <w:sz w:val="20"/>
          <w:szCs w:val="20"/>
          <w:lang w:val="en-US"/>
        </w:rPr>
      </w:pPr>
      <w:proofErr w:type="spellStart"/>
      <w:r>
        <w:rPr>
          <w:color w:val="000000"/>
          <w:sz w:val="20"/>
          <w:szCs w:val="20"/>
        </w:rPr>
        <w:t>Raggi</w:t>
      </w:r>
      <w:proofErr w:type="spellEnd"/>
      <w:r>
        <w:rPr>
          <w:color w:val="000000"/>
          <w:sz w:val="20"/>
          <w:szCs w:val="20"/>
        </w:rPr>
        <w:t xml:space="preserve">, N. (2021). </w:t>
      </w:r>
      <w:r>
        <w:rPr>
          <w:i/>
          <w:color w:val="000000"/>
          <w:sz w:val="20"/>
          <w:szCs w:val="20"/>
        </w:rPr>
        <w:t xml:space="preserve">Defensa en profundidad: cómo implementar esta estrategia de ciberseguridad. </w:t>
      </w:r>
      <w:r w:rsidRPr="001966EB">
        <w:rPr>
          <w:color w:val="000000"/>
          <w:sz w:val="20"/>
          <w:szCs w:val="20"/>
          <w:lang w:val="en-US"/>
        </w:rPr>
        <w:t xml:space="preserve">WELIVESECURITY. </w:t>
      </w:r>
      <w:hyperlink r:id="rId76">
        <w:r w:rsidRPr="001966EB">
          <w:rPr>
            <w:color w:val="0000FF"/>
            <w:sz w:val="20"/>
            <w:szCs w:val="20"/>
            <w:u w:val="single"/>
            <w:lang w:val="en-US"/>
          </w:rPr>
          <w:t>https://www.welivesecurity.com/la-es/2021/03/26/defensa-profundidad-que-es-como-implementar-estrategia-ciberseguridad/</w:t>
        </w:r>
      </w:hyperlink>
    </w:p>
    <w:p w14:paraId="0000017A" w14:textId="77777777" w:rsidR="00063CAC" w:rsidRPr="001966EB" w:rsidRDefault="00063CAC">
      <w:pPr>
        <w:pBdr>
          <w:top w:val="nil"/>
          <w:left w:val="nil"/>
          <w:bottom w:val="nil"/>
          <w:right w:val="nil"/>
          <w:between w:val="nil"/>
        </w:pBdr>
        <w:ind w:left="720" w:hanging="720"/>
        <w:jc w:val="both"/>
        <w:rPr>
          <w:color w:val="000000"/>
          <w:sz w:val="20"/>
          <w:szCs w:val="20"/>
          <w:lang w:val="en-US"/>
        </w:rPr>
      </w:pPr>
    </w:p>
    <w:p w14:paraId="0000017B" w14:textId="77777777" w:rsidR="00063CAC" w:rsidRPr="001966EB" w:rsidRDefault="004B155E">
      <w:pPr>
        <w:pBdr>
          <w:top w:val="nil"/>
          <w:left w:val="nil"/>
          <w:bottom w:val="nil"/>
          <w:right w:val="nil"/>
          <w:between w:val="nil"/>
        </w:pBdr>
        <w:ind w:left="720" w:hanging="720"/>
        <w:jc w:val="both"/>
        <w:rPr>
          <w:color w:val="000000"/>
          <w:sz w:val="20"/>
          <w:szCs w:val="20"/>
          <w:lang w:val="en-US"/>
        </w:rPr>
      </w:pPr>
      <w:r w:rsidRPr="001966EB">
        <w:rPr>
          <w:color w:val="000000"/>
          <w:sz w:val="20"/>
          <w:szCs w:val="20"/>
          <w:lang w:val="en-US"/>
        </w:rPr>
        <w:t xml:space="preserve">Robbins, R. &amp; Couter, M. (2005). </w:t>
      </w:r>
      <w:proofErr w:type="spellStart"/>
      <w:r w:rsidRPr="001966EB">
        <w:rPr>
          <w:i/>
          <w:color w:val="000000"/>
          <w:sz w:val="20"/>
          <w:szCs w:val="20"/>
          <w:lang w:val="en-US"/>
        </w:rPr>
        <w:t>Administración</w:t>
      </w:r>
      <w:proofErr w:type="spellEnd"/>
      <w:r w:rsidRPr="001966EB">
        <w:rPr>
          <w:i/>
          <w:color w:val="000000"/>
          <w:sz w:val="20"/>
          <w:szCs w:val="20"/>
          <w:lang w:val="en-US"/>
        </w:rPr>
        <w:t xml:space="preserve">. </w:t>
      </w:r>
      <w:hyperlink r:id="rId77">
        <w:r w:rsidRPr="001966EB">
          <w:rPr>
            <w:color w:val="0000FF"/>
            <w:sz w:val="20"/>
            <w:szCs w:val="20"/>
            <w:u w:val="single"/>
            <w:lang w:val="en-US"/>
          </w:rPr>
          <w:t>https://www.auditorlider.com/wp-content/uploads/2019/06/Administracion-8ed-Stephen-P.-Robbins-y-Mary-Coulter-1.pdf</w:t>
        </w:r>
      </w:hyperlink>
      <w:r w:rsidRPr="001966EB">
        <w:rPr>
          <w:color w:val="000000"/>
          <w:sz w:val="20"/>
          <w:szCs w:val="20"/>
          <w:lang w:val="en-US"/>
        </w:rPr>
        <w:t xml:space="preserve"> </w:t>
      </w:r>
    </w:p>
    <w:p w14:paraId="0000017C" w14:textId="77777777" w:rsidR="00063CAC" w:rsidRPr="001966EB" w:rsidRDefault="00063CAC">
      <w:pPr>
        <w:pBdr>
          <w:top w:val="nil"/>
          <w:left w:val="nil"/>
          <w:bottom w:val="nil"/>
          <w:right w:val="nil"/>
          <w:between w:val="nil"/>
        </w:pBdr>
        <w:ind w:left="720" w:hanging="720"/>
        <w:jc w:val="both"/>
        <w:rPr>
          <w:color w:val="000000"/>
          <w:sz w:val="20"/>
          <w:szCs w:val="20"/>
          <w:lang w:val="en-US"/>
        </w:rPr>
      </w:pPr>
    </w:p>
    <w:p w14:paraId="0000017D" w14:textId="77777777" w:rsidR="00063CAC" w:rsidRDefault="004B155E">
      <w:pPr>
        <w:pBdr>
          <w:top w:val="nil"/>
          <w:left w:val="nil"/>
          <w:bottom w:val="nil"/>
          <w:right w:val="nil"/>
          <w:between w:val="nil"/>
        </w:pBdr>
        <w:ind w:left="720" w:hanging="720"/>
        <w:jc w:val="both"/>
        <w:rPr>
          <w:color w:val="000000"/>
          <w:sz w:val="20"/>
          <w:szCs w:val="20"/>
        </w:rPr>
      </w:pPr>
      <w:r>
        <w:rPr>
          <w:color w:val="000000"/>
          <w:sz w:val="20"/>
          <w:szCs w:val="20"/>
        </w:rPr>
        <w:t>Rodríguez, A., Yépez, J., Peralta, T. &amp; Ortiz, M. (8 de junio de 2018). Defensa en profundidad aplicado a un entorno empresarial</w:t>
      </w:r>
      <w:r>
        <w:rPr>
          <w:i/>
          <w:color w:val="000000"/>
          <w:sz w:val="20"/>
          <w:szCs w:val="20"/>
        </w:rPr>
        <w:t xml:space="preserve">. Revista Espacios, </w:t>
      </w:r>
      <w:r>
        <w:rPr>
          <w:color w:val="000000"/>
          <w:sz w:val="20"/>
          <w:szCs w:val="20"/>
        </w:rPr>
        <w:t xml:space="preserve">39 (42), 19. </w:t>
      </w:r>
      <w:hyperlink r:id="rId78">
        <w:r>
          <w:rPr>
            <w:color w:val="0000FF"/>
            <w:sz w:val="20"/>
            <w:szCs w:val="20"/>
            <w:u w:val="single"/>
          </w:rPr>
          <w:t>https://www.revistaespacios.com/a18v39n42/a18v39n42p19.pdf</w:t>
        </w:r>
      </w:hyperlink>
    </w:p>
    <w:p w14:paraId="00000181" w14:textId="77777777" w:rsidR="00063CAC" w:rsidRDefault="00063CAC">
      <w:pPr>
        <w:pBdr>
          <w:top w:val="nil"/>
          <w:left w:val="nil"/>
          <w:bottom w:val="nil"/>
          <w:right w:val="nil"/>
          <w:between w:val="nil"/>
        </w:pBdr>
        <w:rPr>
          <w:color w:val="000000"/>
          <w:sz w:val="20"/>
          <w:szCs w:val="20"/>
        </w:rPr>
      </w:pPr>
    </w:p>
    <w:p w14:paraId="4828C3F7" w14:textId="77777777" w:rsidR="000B5025" w:rsidRDefault="000B5025">
      <w:pPr>
        <w:pBdr>
          <w:top w:val="nil"/>
          <w:left w:val="nil"/>
          <w:bottom w:val="nil"/>
          <w:right w:val="nil"/>
          <w:between w:val="nil"/>
        </w:pBdr>
        <w:rPr>
          <w:color w:val="000000"/>
          <w:sz w:val="20"/>
          <w:szCs w:val="20"/>
        </w:rPr>
      </w:pPr>
    </w:p>
    <w:p w14:paraId="6C4F83E7" w14:textId="53826447" w:rsidR="00333529" w:rsidRDefault="00333529" w:rsidP="00333529">
      <w:pPr>
        <w:pBdr>
          <w:top w:val="nil"/>
          <w:left w:val="nil"/>
          <w:bottom w:val="nil"/>
          <w:right w:val="nil"/>
          <w:between w:val="nil"/>
        </w:pBdr>
        <w:ind w:left="720" w:hanging="720"/>
        <w:rPr>
          <w:color w:val="000000"/>
          <w:sz w:val="20"/>
          <w:szCs w:val="20"/>
          <w:lang w:val="en-US"/>
        </w:rPr>
      </w:pPr>
      <w:proofErr w:type="spellStart"/>
      <w:r w:rsidRPr="00333529">
        <w:rPr>
          <w:color w:val="000000"/>
          <w:sz w:val="20"/>
          <w:szCs w:val="20"/>
        </w:rPr>
        <w:t>Rodriguez</w:t>
      </w:r>
      <w:proofErr w:type="spellEnd"/>
      <w:r w:rsidRPr="00333529">
        <w:rPr>
          <w:color w:val="000000"/>
          <w:sz w:val="20"/>
          <w:szCs w:val="20"/>
        </w:rPr>
        <w:t xml:space="preserve">, L. (2014). </w:t>
      </w:r>
      <w:r w:rsidRPr="00333529">
        <w:rPr>
          <w:i/>
          <w:iCs/>
          <w:color w:val="000000"/>
          <w:sz w:val="20"/>
          <w:szCs w:val="20"/>
        </w:rPr>
        <w:t>Planificación estratégica II: Diagrama de Gantt pasaje de grado de comisario a comisario inspector (PA) (PE) (PT)</w:t>
      </w:r>
      <w:r w:rsidRPr="00333529">
        <w:rPr>
          <w:color w:val="000000"/>
          <w:sz w:val="20"/>
          <w:szCs w:val="20"/>
        </w:rPr>
        <w:t xml:space="preserve">. </w:t>
      </w:r>
      <w:r w:rsidRPr="00333529">
        <w:rPr>
          <w:color w:val="000000"/>
          <w:sz w:val="20"/>
          <w:szCs w:val="20"/>
          <w:lang w:val="en-US"/>
        </w:rPr>
        <w:t xml:space="preserve">Docplayer.es. </w:t>
      </w:r>
      <w:hyperlink r:id="rId79" w:history="1">
        <w:r w:rsidRPr="00262F83">
          <w:rPr>
            <w:rStyle w:val="Hipervnculo"/>
            <w:sz w:val="20"/>
            <w:szCs w:val="20"/>
            <w:lang w:val="en-US"/>
          </w:rPr>
          <w:t>https://docplayer.es/84386006-Planificacion-estrategica-ii-diagrama-de-gantt-pasaje-de-grado-de-comisario-a-comisario-inspector-pa-pe-pt.html</w:t>
        </w:r>
      </w:hyperlink>
    </w:p>
    <w:p w14:paraId="661CB0B6" w14:textId="77777777" w:rsidR="00333529" w:rsidRPr="00333529" w:rsidRDefault="00333529">
      <w:pPr>
        <w:pBdr>
          <w:top w:val="nil"/>
          <w:left w:val="nil"/>
          <w:bottom w:val="nil"/>
          <w:right w:val="nil"/>
          <w:between w:val="nil"/>
        </w:pBdr>
        <w:rPr>
          <w:color w:val="000000"/>
          <w:sz w:val="20"/>
          <w:szCs w:val="20"/>
          <w:lang w:val="en-US"/>
        </w:rPr>
      </w:pPr>
    </w:p>
    <w:p w14:paraId="0BD1FF29" w14:textId="77777777" w:rsidR="004C640E" w:rsidRPr="00333529" w:rsidRDefault="004C640E">
      <w:pPr>
        <w:pBdr>
          <w:top w:val="nil"/>
          <w:left w:val="nil"/>
          <w:bottom w:val="nil"/>
          <w:right w:val="nil"/>
          <w:between w:val="nil"/>
        </w:pBdr>
        <w:rPr>
          <w:color w:val="000000"/>
          <w:sz w:val="20"/>
          <w:szCs w:val="20"/>
          <w:lang w:val="en-US"/>
        </w:rPr>
      </w:pPr>
    </w:p>
    <w:p w14:paraId="00000182" w14:textId="77777777" w:rsidR="00063CAC" w:rsidRDefault="004B155E">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183" w14:textId="77777777" w:rsidR="00063CAC" w:rsidRDefault="00063CAC">
      <w:pPr>
        <w:pBdr>
          <w:top w:val="nil"/>
          <w:left w:val="nil"/>
          <w:bottom w:val="nil"/>
          <w:right w:val="nil"/>
          <w:between w:val="nil"/>
        </w:pBdr>
        <w:jc w:val="both"/>
        <w:rPr>
          <w:b/>
          <w:color w:val="000000"/>
          <w:sz w:val="20"/>
          <w:szCs w:val="20"/>
        </w:rPr>
      </w:pPr>
    </w:p>
    <w:tbl>
      <w:tblPr>
        <w:tblStyle w:val="afd"/>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980"/>
        <w:gridCol w:w="1545"/>
        <w:gridCol w:w="3255"/>
        <w:gridCol w:w="1875"/>
      </w:tblGrid>
      <w:tr w:rsidR="00063CAC" w14:paraId="2185AA64" w14:textId="77777777">
        <w:tc>
          <w:tcPr>
            <w:tcW w:w="1260" w:type="dxa"/>
            <w:tcBorders>
              <w:top w:val="nil"/>
              <w:left w:val="nil"/>
              <w:bottom w:val="single" w:sz="6" w:space="0" w:color="000000"/>
              <w:right w:val="single" w:sz="6" w:space="0" w:color="000000"/>
            </w:tcBorders>
            <w:shd w:val="clear" w:color="auto" w:fill="auto"/>
          </w:tcPr>
          <w:p w14:paraId="00000184" w14:textId="77777777" w:rsidR="00063CAC" w:rsidRDefault="00063CAC">
            <w:pPr>
              <w:pBdr>
                <w:top w:val="nil"/>
                <w:left w:val="nil"/>
                <w:bottom w:val="nil"/>
                <w:right w:val="nil"/>
                <w:between w:val="nil"/>
              </w:pBdr>
              <w:spacing w:line="276" w:lineRule="auto"/>
              <w:jc w:val="both"/>
              <w:rPr>
                <w:b w:val="0"/>
                <w:color w:val="000000"/>
                <w:sz w:val="20"/>
                <w:szCs w:val="20"/>
              </w:rPr>
            </w:pPr>
          </w:p>
        </w:tc>
        <w:tc>
          <w:tcPr>
            <w:tcW w:w="198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5" w14:textId="77777777" w:rsidR="00063CAC" w:rsidRDefault="004B155E">
            <w:pPr>
              <w:pBdr>
                <w:top w:val="nil"/>
                <w:left w:val="nil"/>
                <w:bottom w:val="nil"/>
                <w:right w:val="nil"/>
                <w:between w:val="nil"/>
              </w:pBdr>
              <w:spacing w:line="276" w:lineRule="auto"/>
              <w:rPr>
                <w:b w:val="0"/>
                <w:color w:val="000000"/>
                <w:sz w:val="20"/>
                <w:szCs w:val="20"/>
              </w:rPr>
            </w:pPr>
            <w:r>
              <w:rPr>
                <w:color w:val="000000"/>
                <w:sz w:val="20"/>
                <w:szCs w:val="20"/>
              </w:rPr>
              <w:t>Nombre</w:t>
            </w:r>
          </w:p>
        </w:tc>
        <w:tc>
          <w:tcPr>
            <w:tcW w:w="154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6" w14:textId="77777777" w:rsidR="00063CAC" w:rsidRDefault="004B155E">
            <w:pPr>
              <w:pBdr>
                <w:top w:val="nil"/>
                <w:left w:val="nil"/>
                <w:bottom w:val="nil"/>
                <w:right w:val="nil"/>
                <w:between w:val="nil"/>
              </w:pBdr>
              <w:spacing w:line="276" w:lineRule="auto"/>
              <w:rPr>
                <w:b w:val="0"/>
                <w:color w:val="000000"/>
                <w:sz w:val="20"/>
                <w:szCs w:val="20"/>
              </w:rPr>
            </w:pPr>
            <w:r>
              <w:rPr>
                <w:color w:val="000000"/>
                <w:sz w:val="20"/>
                <w:szCs w:val="20"/>
              </w:rPr>
              <w:t>Cargo</w:t>
            </w:r>
          </w:p>
        </w:tc>
        <w:tc>
          <w:tcPr>
            <w:tcW w:w="32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7" w14:textId="77777777" w:rsidR="00063CAC" w:rsidRDefault="004B155E">
            <w:pPr>
              <w:pBdr>
                <w:top w:val="nil"/>
                <w:left w:val="nil"/>
                <w:bottom w:val="nil"/>
                <w:right w:val="nil"/>
                <w:between w:val="nil"/>
              </w:pBdr>
              <w:spacing w:line="276" w:lineRule="auto"/>
              <w:rPr>
                <w:b w:val="0"/>
                <w:color w:val="000000"/>
                <w:sz w:val="20"/>
                <w:szCs w:val="20"/>
              </w:rPr>
            </w:pPr>
            <w:r>
              <w:rPr>
                <w:color w:val="000000"/>
                <w:sz w:val="20"/>
                <w:szCs w:val="20"/>
              </w:rPr>
              <w:t>Dependencia</w:t>
            </w:r>
          </w:p>
          <w:p w14:paraId="00000188" w14:textId="77777777" w:rsidR="00063CAC" w:rsidRDefault="004B155E">
            <w:pPr>
              <w:pBdr>
                <w:top w:val="nil"/>
                <w:left w:val="nil"/>
                <w:bottom w:val="nil"/>
                <w:right w:val="nil"/>
                <w:between w:val="nil"/>
              </w:pBdr>
              <w:spacing w:line="276" w:lineRule="auto"/>
              <w:rPr>
                <w:b w:val="0"/>
                <w:color w:val="595959"/>
                <w:sz w:val="20"/>
                <w:szCs w:val="20"/>
              </w:rPr>
            </w:pPr>
            <w:r>
              <w:rPr>
                <w:i/>
                <w:color w:val="595959"/>
                <w:sz w:val="20"/>
                <w:szCs w:val="20"/>
              </w:rPr>
              <w:t>(Para el SENA indicar Regional y Centro de Formación)</w:t>
            </w:r>
          </w:p>
        </w:tc>
        <w:tc>
          <w:tcPr>
            <w:tcW w:w="18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9" w14:textId="77777777" w:rsidR="00063CAC" w:rsidRDefault="004B155E">
            <w:pPr>
              <w:pBdr>
                <w:top w:val="nil"/>
                <w:left w:val="nil"/>
                <w:bottom w:val="nil"/>
                <w:right w:val="nil"/>
                <w:between w:val="nil"/>
              </w:pBdr>
              <w:spacing w:line="276" w:lineRule="auto"/>
              <w:rPr>
                <w:b w:val="0"/>
                <w:color w:val="000000"/>
                <w:sz w:val="20"/>
                <w:szCs w:val="20"/>
              </w:rPr>
            </w:pPr>
            <w:r>
              <w:rPr>
                <w:color w:val="000000"/>
                <w:sz w:val="20"/>
                <w:szCs w:val="20"/>
              </w:rPr>
              <w:t>Fecha</w:t>
            </w:r>
          </w:p>
        </w:tc>
      </w:tr>
      <w:tr w:rsidR="00063CAC" w14:paraId="1FE683F0" w14:textId="77777777">
        <w:trPr>
          <w:trHeight w:val="330"/>
        </w:trPr>
        <w:tc>
          <w:tcPr>
            <w:tcW w:w="1260" w:type="dxa"/>
            <w:vMerge w:val="restart"/>
            <w:tcBorders>
              <w:top w:val="single" w:sz="6" w:space="0" w:color="000000"/>
              <w:left w:val="single" w:sz="6" w:space="0" w:color="000000"/>
              <w:right w:val="single" w:sz="6" w:space="0" w:color="000000"/>
            </w:tcBorders>
            <w:shd w:val="clear" w:color="auto" w:fill="auto"/>
          </w:tcPr>
          <w:p w14:paraId="0000018A" w14:textId="77777777" w:rsidR="00063CAC" w:rsidRDefault="004B155E">
            <w:pPr>
              <w:pBdr>
                <w:top w:val="nil"/>
                <w:left w:val="nil"/>
                <w:bottom w:val="nil"/>
                <w:right w:val="nil"/>
                <w:between w:val="nil"/>
              </w:pBdr>
              <w:spacing w:line="276" w:lineRule="auto"/>
              <w:jc w:val="both"/>
              <w:rPr>
                <w:b w:val="0"/>
                <w:color w:val="000000"/>
                <w:sz w:val="20"/>
                <w:szCs w:val="20"/>
              </w:rPr>
            </w:pPr>
            <w:r>
              <w:rPr>
                <w:color w:val="000000"/>
                <w:sz w:val="20"/>
                <w:szCs w:val="20"/>
              </w:rPr>
              <w:t>Autor (es)</w:t>
            </w: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0000018B"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Joaquín Patiño Cerón</w:t>
            </w:r>
          </w:p>
        </w:tc>
        <w:tc>
          <w:tcPr>
            <w:tcW w:w="1545" w:type="dxa"/>
            <w:tcBorders>
              <w:top w:val="single" w:sz="6" w:space="0" w:color="000000"/>
              <w:left w:val="single" w:sz="6" w:space="0" w:color="000000"/>
              <w:bottom w:val="single" w:sz="6" w:space="0" w:color="000000"/>
              <w:right w:val="single" w:sz="6" w:space="0" w:color="000000"/>
            </w:tcBorders>
            <w:shd w:val="clear" w:color="auto" w:fill="auto"/>
          </w:tcPr>
          <w:p w14:paraId="0000018C"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Experto Temático</w:t>
            </w:r>
          </w:p>
        </w:tc>
        <w:tc>
          <w:tcPr>
            <w:tcW w:w="3255" w:type="dxa"/>
            <w:tcBorders>
              <w:top w:val="single" w:sz="6" w:space="0" w:color="000000"/>
              <w:left w:val="single" w:sz="6" w:space="0" w:color="000000"/>
              <w:bottom w:val="single" w:sz="6" w:space="0" w:color="000000"/>
              <w:right w:val="single" w:sz="6" w:space="0" w:color="000000"/>
            </w:tcBorders>
            <w:shd w:val="clear" w:color="auto" w:fill="auto"/>
          </w:tcPr>
          <w:p w14:paraId="0000018D" w14:textId="6CA0B5A9" w:rsidR="00063CAC" w:rsidRDefault="004B155E">
            <w:pPr>
              <w:pBdr>
                <w:top w:val="nil"/>
                <w:left w:val="nil"/>
                <w:bottom w:val="nil"/>
                <w:right w:val="nil"/>
                <w:between w:val="nil"/>
              </w:pBdr>
              <w:spacing w:line="259" w:lineRule="auto"/>
              <w:jc w:val="both"/>
              <w:rPr>
                <w:b w:val="0"/>
                <w:color w:val="000000"/>
                <w:sz w:val="20"/>
                <w:szCs w:val="20"/>
              </w:rPr>
            </w:pPr>
            <w:r>
              <w:rPr>
                <w:b w:val="0"/>
                <w:color w:val="000000"/>
                <w:sz w:val="20"/>
                <w:szCs w:val="20"/>
              </w:rPr>
              <w:t>Centro de Teleinformática y Producción Industrial</w:t>
            </w:r>
            <w:r w:rsidR="00252504">
              <w:rPr>
                <w:b w:val="0"/>
                <w:color w:val="000000"/>
                <w:sz w:val="20"/>
                <w:szCs w:val="20"/>
              </w:rPr>
              <w:t xml:space="preserve"> - Regional Cauca </w:t>
            </w:r>
          </w:p>
        </w:tc>
        <w:tc>
          <w:tcPr>
            <w:tcW w:w="1875" w:type="dxa"/>
            <w:tcBorders>
              <w:top w:val="single" w:sz="6" w:space="0" w:color="000000"/>
              <w:left w:val="single" w:sz="6" w:space="0" w:color="000000"/>
              <w:bottom w:val="single" w:sz="6" w:space="0" w:color="000000"/>
              <w:right w:val="single" w:sz="6" w:space="0" w:color="000000"/>
            </w:tcBorders>
            <w:shd w:val="clear" w:color="auto" w:fill="auto"/>
          </w:tcPr>
          <w:p w14:paraId="0000018E" w14:textId="7FA01206"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Septiembre </w:t>
            </w:r>
            <w:r w:rsidR="00252504">
              <w:rPr>
                <w:b w:val="0"/>
                <w:color w:val="000000"/>
                <w:sz w:val="20"/>
                <w:szCs w:val="20"/>
              </w:rPr>
              <w:t xml:space="preserve">de </w:t>
            </w:r>
            <w:r>
              <w:rPr>
                <w:b w:val="0"/>
                <w:color w:val="000000"/>
                <w:sz w:val="20"/>
                <w:szCs w:val="20"/>
              </w:rPr>
              <w:t>2021</w:t>
            </w:r>
          </w:p>
        </w:tc>
      </w:tr>
      <w:tr w:rsidR="00063CAC" w14:paraId="69605E35" w14:textId="77777777">
        <w:trPr>
          <w:trHeight w:val="330"/>
        </w:trPr>
        <w:tc>
          <w:tcPr>
            <w:tcW w:w="1260" w:type="dxa"/>
            <w:vMerge/>
            <w:tcBorders>
              <w:top w:val="single" w:sz="6" w:space="0" w:color="000000"/>
              <w:left w:val="single" w:sz="6" w:space="0" w:color="000000"/>
              <w:right w:val="single" w:sz="6" w:space="0" w:color="000000"/>
            </w:tcBorders>
            <w:shd w:val="clear" w:color="auto" w:fill="auto"/>
          </w:tcPr>
          <w:p w14:paraId="0000018F" w14:textId="77777777" w:rsidR="00063CAC" w:rsidRDefault="00063CAC">
            <w:pPr>
              <w:widowControl w:val="0"/>
              <w:pBdr>
                <w:top w:val="nil"/>
                <w:left w:val="nil"/>
                <w:bottom w:val="nil"/>
                <w:right w:val="nil"/>
                <w:between w:val="nil"/>
              </w:pBdr>
              <w:spacing w:line="276" w:lineRule="auto"/>
              <w:rPr>
                <w:b w:val="0"/>
                <w:color w:val="000000"/>
                <w:sz w:val="20"/>
                <w:szCs w:val="20"/>
              </w:rPr>
            </w:pP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00000190"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Fabián Leonardo Correa Díaz</w:t>
            </w:r>
          </w:p>
        </w:tc>
        <w:tc>
          <w:tcPr>
            <w:tcW w:w="1545" w:type="dxa"/>
            <w:tcBorders>
              <w:top w:val="single" w:sz="6" w:space="0" w:color="000000"/>
              <w:left w:val="single" w:sz="6" w:space="0" w:color="000000"/>
              <w:bottom w:val="single" w:sz="6" w:space="0" w:color="000000"/>
              <w:right w:val="single" w:sz="6" w:space="0" w:color="000000"/>
            </w:tcBorders>
            <w:shd w:val="clear" w:color="auto" w:fill="auto"/>
          </w:tcPr>
          <w:p w14:paraId="00000191"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Diseñador Instruccional</w:t>
            </w:r>
          </w:p>
        </w:tc>
        <w:tc>
          <w:tcPr>
            <w:tcW w:w="3255" w:type="dxa"/>
            <w:tcBorders>
              <w:top w:val="single" w:sz="6" w:space="0" w:color="000000"/>
              <w:left w:val="single" w:sz="6" w:space="0" w:color="000000"/>
              <w:bottom w:val="single" w:sz="6" w:space="0" w:color="000000"/>
              <w:right w:val="single" w:sz="6" w:space="0" w:color="000000"/>
            </w:tcBorders>
            <w:shd w:val="clear" w:color="auto" w:fill="auto"/>
          </w:tcPr>
          <w:p w14:paraId="00000192" w14:textId="777777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Regional Tolima - Centro agropecuario La Granja</w:t>
            </w:r>
          </w:p>
        </w:tc>
        <w:tc>
          <w:tcPr>
            <w:tcW w:w="1875" w:type="dxa"/>
            <w:tcBorders>
              <w:top w:val="single" w:sz="6" w:space="0" w:color="000000"/>
              <w:left w:val="single" w:sz="6" w:space="0" w:color="000000"/>
              <w:bottom w:val="single" w:sz="6" w:space="0" w:color="000000"/>
              <w:right w:val="single" w:sz="6" w:space="0" w:color="000000"/>
            </w:tcBorders>
            <w:shd w:val="clear" w:color="auto" w:fill="auto"/>
          </w:tcPr>
          <w:p w14:paraId="00000193" w14:textId="2DE36C77" w:rsidR="00063CAC" w:rsidRDefault="004B155E">
            <w:p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Septiembre </w:t>
            </w:r>
            <w:r w:rsidR="00252504">
              <w:rPr>
                <w:b w:val="0"/>
                <w:color w:val="000000"/>
                <w:sz w:val="20"/>
                <w:szCs w:val="20"/>
              </w:rPr>
              <w:t xml:space="preserve">de </w:t>
            </w:r>
            <w:r>
              <w:rPr>
                <w:b w:val="0"/>
                <w:color w:val="000000"/>
                <w:sz w:val="20"/>
                <w:szCs w:val="20"/>
              </w:rPr>
              <w:t>2021</w:t>
            </w:r>
          </w:p>
        </w:tc>
      </w:tr>
      <w:tr w:rsidR="00063CAC" w14:paraId="310B1728" w14:textId="77777777">
        <w:trPr>
          <w:trHeight w:val="330"/>
        </w:trPr>
        <w:tc>
          <w:tcPr>
            <w:tcW w:w="1260" w:type="dxa"/>
            <w:vMerge/>
            <w:tcBorders>
              <w:top w:val="single" w:sz="6" w:space="0" w:color="000000"/>
              <w:left w:val="single" w:sz="6" w:space="0" w:color="000000"/>
              <w:right w:val="single" w:sz="6" w:space="0" w:color="000000"/>
            </w:tcBorders>
            <w:shd w:val="clear" w:color="auto" w:fill="auto"/>
          </w:tcPr>
          <w:p w14:paraId="00000194" w14:textId="77777777" w:rsidR="00063CAC" w:rsidRDefault="00063CAC">
            <w:pPr>
              <w:widowControl w:val="0"/>
              <w:pBdr>
                <w:top w:val="nil"/>
                <w:left w:val="nil"/>
                <w:bottom w:val="nil"/>
                <w:right w:val="nil"/>
                <w:between w:val="nil"/>
              </w:pBdr>
              <w:spacing w:line="276" w:lineRule="auto"/>
              <w:rPr>
                <w:b w:val="0"/>
                <w:color w:val="000000"/>
                <w:sz w:val="20"/>
                <w:szCs w:val="20"/>
              </w:rPr>
            </w:pP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00000195" w14:textId="77777777" w:rsidR="00063CAC" w:rsidRDefault="004B155E">
            <w:pPr>
              <w:pBdr>
                <w:top w:val="nil"/>
                <w:left w:val="nil"/>
                <w:bottom w:val="nil"/>
                <w:right w:val="nil"/>
                <w:between w:val="nil"/>
              </w:pBdr>
              <w:jc w:val="both"/>
              <w:rPr>
                <w:b w:val="0"/>
                <w:color w:val="000000"/>
                <w:sz w:val="20"/>
                <w:szCs w:val="20"/>
              </w:rPr>
            </w:pPr>
            <w:r>
              <w:rPr>
                <w:b w:val="0"/>
                <w:sz w:val="20"/>
                <w:szCs w:val="20"/>
              </w:rPr>
              <w:t>Andrés Felipe Velandia Espitia</w:t>
            </w:r>
          </w:p>
        </w:tc>
        <w:tc>
          <w:tcPr>
            <w:tcW w:w="1545" w:type="dxa"/>
            <w:tcBorders>
              <w:top w:val="single" w:sz="6" w:space="0" w:color="000000"/>
              <w:left w:val="single" w:sz="6" w:space="0" w:color="000000"/>
              <w:bottom w:val="single" w:sz="6" w:space="0" w:color="000000"/>
              <w:right w:val="single" w:sz="6" w:space="0" w:color="000000"/>
            </w:tcBorders>
            <w:shd w:val="clear" w:color="auto" w:fill="auto"/>
          </w:tcPr>
          <w:p w14:paraId="00000196" w14:textId="77777777" w:rsidR="00063CAC" w:rsidRDefault="004B155E">
            <w:pPr>
              <w:pBdr>
                <w:top w:val="nil"/>
                <w:left w:val="nil"/>
                <w:bottom w:val="nil"/>
                <w:right w:val="nil"/>
                <w:between w:val="nil"/>
              </w:pBdr>
              <w:jc w:val="both"/>
              <w:rPr>
                <w:b w:val="0"/>
                <w:color w:val="000000"/>
                <w:sz w:val="20"/>
                <w:szCs w:val="20"/>
              </w:rPr>
            </w:pPr>
            <w:r>
              <w:rPr>
                <w:b w:val="0"/>
                <w:sz w:val="20"/>
                <w:szCs w:val="20"/>
              </w:rPr>
              <w:t>Revisor Metodológico y Pedagógico</w:t>
            </w:r>
          </w:p>
        </w:tc>
        <w:tc>
          <w:tcPr>
            <w:tcW w:w="3255" w:type="dxa"/>
            <w:tcBorders>
              <w:top w:val="single" w:sz="6" w:space="0" w:color="000000"/>
              <w:left w:val="single" w:sz="6" w:space="0" w:color="000000"/>
              <w:bottom w:val="single" w:sz="6" w:space="0" w:color="000000"/>
              <w:right w:val="single" w:sz="6" w:space="0" w:color="000000"/>
            </w:tcBorders>
            <w:shd w:val="clear" w:color="auto" w:fill="auto"/>
          </w:tcPr>
          <w:p w14:paraId="00000197" w14:textId="419AD83B" w:rsidR="00063CAC" w:rsidRDefault="00252504">
            <w:pPr>
              <w:pBdr>
                <w:top w:val="nil"/>
                <w:left w:val="nil"/>
                <w:bottom w:val="nil"/>
                <w:right w:val="nil"/>
                <w:between w:val="nil"/>
              </w:pBdr>
              <w:jc w:val="both"/>
              <w:rPr>
                <w:b w:val="0"/>
                <w:color w:val="000000"/>
                <w:sz w:val="20"/>
                <w:szCs w:val="20"/>
              </w:rPr>
            </w:pPr>
            <w:r>
              <w:rPr>
                <w:b w:val="0"/>
                <w:sz w:val="20"/>
                <w:szCs w:val="20"/>
              </w:rPr>
              <w:t xml:space="preserve">Centro de Diseño y Metrología -Regional Distrito Capital </w:t>
            </w:r>
          </w:p>
        </w:tc>
        <w:tc>
          <w:tcPr>
            <w:tcW w:w="1875" w:type="dxa"/>
            <w:tcBorders>
              <w:top w:val="single" w:sz="6" w:space="0" w:color="000000"/>
              <w:left w:val="single" w:sz="6" w:space="0" w:color="000000"/>
              <w:bottom w:val="single" w:sz="6" w:space="0" w:color="000000"/>
              <w:right w:val="single" w:sz="6" w:space="0" w:color="000000"/>
            </w:tcBorders>
            <w:shd w:val="clear" w:color="auto" w:fill="auto"/>
          </w:tcPr>
          <w:p w14:paraId="00000198" w14:textId="410326E0" w:rsidR="00063CAC" w:rsidRDefault="004B155E">
            <w:pPr>
              <w:pBdr>
                <w:top w:val="nil"/>
                <w:left w:val="nil"/>
                <w:bottom w:val="nil"/>
                <w:right w:val="nil"/>
                <w:between w:val="nil"/>
              </w:pBdr>
              <w:jc w:val="both"/>
              <w:rPr>
                <w:b w:val="0"/>
                <w:color w:val="000000"/>
                <w:sz w:val="20"/>
                <w:szCs w:val="20"/>
              </w:rPr>
            </w:pPr>
            <w:r>
              <w:rPr>
                <w:b w:val="0"/>
                <w:sz w:val="20"/>
                <w:szCs w:val="20"/>
              </w:rPr>
              <w:t xml:space="preserve">Septiembre </w:t>
            </w:r>
            <w:r w:rsidR="00252504">
              <w:rPr>
                <w:b w:val="0"/>
                <w:sz w:val="20"/>
                <w:szCs w:val="20"/>
              </w:rPr>
              <w:t xml:space="preserve">de </w:t>
            </w:r>
            <w:r>
              <w:rPr>
                <w:b w:val="0"/>
                <w:sz w:val="20"/>
                <w:szCs w:val="20"/>
              </w:rPr>
              <w:t>2021</w:t>
            </w:r>
          </w:p>
        </w:tc>
      </w:tr>
      <w:tr w:rsidR="00063CAC" w14:paraId="118435B2" w14:textId="77777777">
        <w:trPr>
          <w:trHeight w:val="330"/>
        </w:trPr>
        <w:tc>
          <w:tcPr>
            <w:tcW w:w="1260" w:type="dxa"/>
            <w:vMerge/>
            <w:tcBorders>
              <w:top w:val="single" w:sz="6" w:space="0" w:color="000000"/>
              <w:left w:val="single" w:sz="6" w:space="0" w:color="000000"/>
              <w:right w:val="single" w:sz="6" w:space="0" w:color="000000"/>
            </w:tcBorders>
            <w:shd w:val="clear" w:color="auto" w:fill="auto"/>
          </w:tcPr>
          <w:p w14:paraId="00000199" w14:textId="77777777" w:rsidR="00063CAC" w:rsidRDefault="00063CAC">
            <w:pPr>
              <w:widowControl w:val="0"/>
              <w:pBdr>
                <w:top w:val="nil"/>
                <w:left w:val="nil"/>
                <w:bottom w:val="nil"/>
                <w:right w:val="nil"/>
                <w:between w:val="nil"/>
              </w:pBdr>
              <w:spacing w:line="276" w:lineRule="auto"/>
              <w:rPr>
                <w:b w:val="0"/>
                <w:color w:val="000000"/>
                <w:sz w:val="20"/>
                <w:szCs w:val="20"/>
              </w:rPr>
            </w:pP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0000019A" w14:textId="77777777" w:rsidR="00063CAC" w:rsidRDefault="004B155E">
            <w:pPr>
              <w:pBdr>
                <w:top w:val="nil"/>
                <w:left w:val="nil"/>
                <w:bottom w:val="nil"/>
                <w:right w:val="nil"/>
                <w:between w:val="nil"/>
              </w:pBdr>
              <w:jc w:val="both"/>
              <w:rPr>
                <w:b w:val="0"/>
                <w:color w:val="000000"/>
                <w:sz w:val="20"/>
                <w:szCs w:val="20"/>
              </w:rPr>
            </w:pPr>
            <w:r>
              <w:rPr>
                <w:b w:val="0"/>
                <w:sz w:val="20"/>
                <w:szCs w:val="20"/>
              </w:rPr>
              <w:t>Rafael Neftalí Lizcano Reyes</w:t>
            </w:r>
          </w:p>
        </w:tc>
        <w:tc>
          <w:tcPr>
            <w:tcW w:w="1545" w:type="dxa"/>
            <w:tcBorders>
              <w:top w:val="single" w:sz="6" w:space="0" w:color="000000"/>
              <w:left w:val="single" w:sz="6" w:space="0" w:color="000000"/>
              <w:bottom w:val="single" w:sz="6" w:space="0" w:color="000000"/>
              <w:right w:val="single" w:sz="6" w:space="0" w:color="000000"/>
            </w:tcBorders>
            <w:shd w:val="clear" w:color="auto" w:fill="auto"/>
          </w:tcPr>
          <w:p w14:paraId="0000019B" w14:textId="77777777" w:rsidR="00063CAC" w:rsidRDefault="004B155E">
            <w:pPr>
              <w:pBdr>
                <w:top w:val="nil"/>
                <w:left w:val="nil"/>
                <w:bottom w:val="nil"/>
                <w:right w:val="nil"/>
                <w:between w:val="nil"/>
              </w:pBdr>
              <w:jc w:val="both"/>
              <w:rPr>
                <w:b w:val="0"/>
                <w:color w:val="000000"/>
                <w:sz w:val="20"/>
                <w:szCs w:val="20"/>
              </w:rPr>
            </w:pPr>
            <w:r>
              <w:rPr>
                <w:b w:val="0"/>
                <w:sz w:val="20"/>
                <w:szCs w:val="20"/>
              </w:rPr>
              <w:t>Asesor Pedagógico</w:t>
            </w:r>
          </w:p>
        </w:tc>
        <w:tc>
          <w:tcPr>
            <w:tcW w:w="3255" w:type="dxa"/>
            <w:tcBorders>
              <w:top w:val="single" w:sz="6" w:space="0" w:color="000000"/>
              <w:left w:val="single" w:sz="6" w:space="0" w:color="000000"/>
              <w:bottom w:val="single" w:sz="6" w:space="0" w:color="000000"/>
              <w:right w:val="single" w:sz="6" w:space="0" w:color="000000"/>
            </w:tcBorders>
            <w:shd w:val="clear" w:color="auto" w:fill="auto"/>
          </w:tcPr>
          <w:p w14:paraId="0000019C" w14:textId="712F6987" w:rsidR="00063CAC" w:rsidRDefault="00252504">
            <w:pPr>
              <w:pBdr>
                <w:top w:val="nil"/>
                <w:left w:val="nil"/>
                <w:bottom w:val="nil"/>
                <w:right w:val="nil"/>
                <w:between w:val="nil"/>
              </w:pBdr>
              <w:jc w:val="both"/>
              <w:rPr>
                <w:b w:val="0"/>
                <w:color w:val="000000"/>
                <w:sz w:val="20"/>
                <w:szCs w:val="20"/>
              </w:rPr>
            </w:pPr>
            <w:r>
              <w:rPr>
                <w:b w:val="0"/>
                <w:sz w:val="20"/>
                <w:szCs w:val="20"/>
              </w:rPr>
              <w:t xml:space="preserve">Centro Industrial del Diseño y la Manufactura - Regional Santander </w:t>
            </w:r>
          </w:p>
        </w:tc>
        <w:tc>
          <w:tcPr>
            <w:tcW w:w="1875" w:type="dxa"/>
            <w:tcBorders>
              <w:top w:val="single" w:sz="6" w:space="0" w:color="000000"/>
              <w:left w:val="single" w:sz="6" w:space="0" w:color="000000"/>
              <w:bottom w:val="single" w:sz="6" w:space="0" w:color="000000"/>
              <w:right w:val="single" w:sz="6" w:space="0" w:color="000000"/>
            </w:tcBorders>
            <w:shd w:val="clear" w:color="auto" w:fill="auto"/>
          </w:tcPr>
          <w:p w14:paraId="0000019D" w14:textId="7A334164" w:rsidR="00063CAC" w:rsidRDefault="004B155E">
            <w:pPr>
              <w:pBdr>
                <w:top w:val="nil"/>
                <w:left w:val="nil"/>
                <w:bottom w:val="nil"/>
                <w:right w:val="nil"/>
                <w:between w:val="nil"/>
              </w:pBdr>
              <w:jc w:val="both"/>
              <w:rPr>
                <w:b w:val="0"/>
                <w:sz w:val="20"/>
                <w:szCs w:val="20"/>
              </w:rPr>
            </w:pPr>
            <w:proofErr w:type="spellStart"/>
            <w:r>
              <w:rPr>
                <w:b w:val="0"/>
                <w:sz w:val="20"/>
                <w:szCs w:val="20"/>
              </w:rPr>
              <w:t>Septiembre</w:t>
            </w:r>
            <w:r w:rsidR="00252504">
              <w:rPr>
                <w:b w:val="0"/>
                <w:sz w:val="20"/>
                <w:szCs w:val="20"/>
              </w:rPr>
              <w:t>de</w:t>
            </w:r>
            <w:proofErr w:type="spellEnd"/>
            <w:r w:rsidR="00252504">
              <w:rPr>
                <w:b w:val="0"/>
                <w:sz w:val="20"/>
                <w:szCs w:val="20"/>
              </w:rPr>
              <w:t xml:space="preserve"> </w:t>
            </w:r>
            <w:r>
              <w:rPr>
                <w:b w:val="0"/>
                <w:sz w:val="20"/>
                <w:szCs w:val="20"/>
              </w:rPr>
              <w:t xml:space="preserve"> 2021</w:t>
            </w:r>
          </w:p>
          <w:p w14:paraId="0000019E" w14:textId="77777777" w:rsidR="00063CAC" w:rsidRDefault="00063CAC">
            <w:pPr>
              <w:pBdr>
                <w:top w:val="nil"/>
                <w:left w:val="nil"/>
                <w:bottom w:val="nil"/>
                <w:right w:val="nil"/>
                <w:between w:val="nil"/>
              </w:pBdr>
              <w:jc w:val="both"/>
              <w:rPr>
                <w:b w:val="0"/>
                <w:sz w:val="20"/>
                <w:szCs w:val="20"/>
              </w:rPr>
            </w:pPr>
          </w:p>
        </w:tc>
      </w:tr>
    </w:tbl>
    <w:p w14:paraId="000001A6" w14:textId="77777777" w:rsidR="00063CAC" w:rsidRDefault="00063CAC">
      <w:pPr>
        <w:pBdr>
          <w:top w:val="nil"/>
          <w:left w:val="nil"/>
          <w:bottom w:val="nil"/>
          <w:right w:val="nil"/>
          <w:between w:val="nil"/>
        </w:pBdr>
        <w:jc w:val="both"/>
        <w:rPr>
          <w:b/>
          <w:color w:val="000000"/>
          <w:sz w:val="20"/>
          <w:szCs w:val="20"/>
        </w:rPr>
      </w:pPr>
    </w:p>
    <w:p w14:paraId="000001A7" w14:textId="77777777" w:rsidR="00063CAC" w:rsidRDefault="00063CAC">
      <w:pPr>
        <w:pBdr>
          <w:top w:val="nil"/>
          <w:left w:val="nil"/>
          <w:bottom w:val="nil"/>
          <w:right w:val="nil"/>
          <w:between w:val="nil"/>
        </w:pBdr>
        <w:jc w:val="both"/>
        <w:rPr>
          <w:b/>
          <w:color w:val="000000"/>
          <w:sz w:val="20"/>
          <w:szCs w:val="20"/>
        </w:rPr>
      </w:pPr>
    </w:p>
    <w:p w14:paraId="000001A8" w14:textId="77777777" w:rsidR="00063CAC" w:rsidRDefault="004B155E">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1A9" w14:textId="659C8E83" w:rsidR="00063CAC" w:rsidRDefault="00063CAC">
      <w:pPr>
        <w:pBdr>
          <w:top w:val="nil"/>
          <w:left w:val="nil"/>
          <w:bottom w:val="nil"/>
          <w:right w:val="nil"/>
          <w:between w:val="nil"/>
        </w:pBdr>
        <w:jc w:val="both"/>
        <w:rPr>
          <w:b/>
          <w:color w:val="808080"/>
          <w:sz w:val="20"/>
          <w:szCs w:val="20"/>
        </w:rPr>
      </w:pPr>
    </w:p>
    <w:p w14:paraId="000001AA" w14:textId="77777777" w:rsidR="00063CAC" w:rsidRDefault="00063CAC">
      <w:pPr>
        <w:pBdr>
          <w:top w:val="nil"/>
          <w:left w:val="nil"/>
          <w:bottom w:val="nil"/>
          <w:right w:val="nil"/>
          <w:between w:val="nil"/>
        </w:pBdr>
        <w:rPr>
          <w:color w:val="000000"/>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Caption w:val="CONTROL DE CAMBIOS "/>
        <w:tblDescription w:val="Nombre, cargo, dependencia, fecha y razón del cambio."/>
      </w:tblPr>
      <w:tblGrid>
        <w:gridCol w:w="1264"/>
        <w:gridCol w:w="2138"/>
        <w:gridCol w:w="1701"/>
        <w:gridCol w:w="1843"/>
        <w:gridCol w:w="1044"/>
        <w:gridCol w:w="1977"/>
      </w:tblGrid>
      <w:tr w:rsidR="00B057CB" w:rsidRPr="00C03ED6" w14:paraId="7E8A0BEC" w14:textId="77777777" w:rsidTr="00E63EA7">
        <w:tc>
          <w:tcPr>
            <w:tcW w:w="1264" w:type="dxa"/>
            <w:tcBorders>
              <w:top w:val="nil"/>
              <w:left w:val="nil"/>
            </w:tcBorders>
            <w:shd w:val="clear" w:color="auto" w:fill="EDF2F8"/>
          </w:tcPr>
          <w:p w14:paraId="73F2E73B" w14:textId="77777777" w:rsidR="00B057CB" w:rsidRPr="00C03ED6" w:rsidRDefault="00B057CB" w:rsidP="00E63EA7">
            <w:pPr>
              <w:jc w:val="both"/>
              <w:rPr>
                <w:sz w:val="20"/>
                <w:szCs w:val="20"/>
                <w:lang w:eastAsia="ja-JP"/>
              </w:rPr>
            </w:pPr>
            <w:bookmarkStart w:id="100" w:name="_Hlk134126489"/>
            <w:commentRangeStart w:id="101"/>
          </w:p>
        </w:tc>
        <w:tc>
          <w:tcPr>
            <w:tcW w:w="2138" w:type="dxa"/>
            <w:shd w:val="clear" w:color="auto" w:fill="EDF2F8"/>
          </w:tcPr>
          <w:p w14:paraId="489DA963" w14:textId="77777777" w:rsidR="00B057CB" w:rsidRPr="00C03ED6" w:rsidRDefault="00B057CB" w:rsidP="00E63EA7">
            <w:pPr>
              <w:jc w:val="both"/>
              <w:rPr>
                <w:b/>
                <w:bCs/>
                <w:sz w:val="20"/>
                <w:szCs w:val="20"/>
                <w:lang w:eastAsia="ja-JP"/>
              </w:rPr>
            </w:pPr>
            <w:r w:rsidRPr="00C03ED6">
              <w:rPr>
                <w:b/>
                <w:bCs/>
                <w:sz w:val="20"/>
                <w:szCs w:val="20"/>
                <w:lang w:eastAsia="ja-JP"/>
              </w:rPr>
              <w:t>Nombre</w:t>
            </w:r>
          </w:p>
        </w:tc>
        <w:tc>
          <w:tcPr>
            <w:tcW w:w="1701" w:type="dxa"/>
            <w:shd w:val="clear" w:color="auto" w:fill="EDF2F8"/>
          </w:tcPr>
          <w:p w14:paraId="6378049E" w14:textId="77777777" w:rsidR="00B057CB" w:rsidRPr="00C03ED6" w:rsidRDefault="00B057CB" w:rsidP="00E63EA7">
            <w:pPr>
              <w:jc w:val="both"/>
              <w:rPr>
                <w:b/>
                <w:bCs/>
                <w:sz w:val="20"/>
                <w:szCs w:val="20"/>
                <w:lang w:eastAsia="ja-JP"/>
              </w:rPr>
            </w:pPr>
            <w:r w:rsidRPr="00C03ED6">
              <w:rPr>
                <w:b/>
                <w:bCs/>
                <w:sz w:val="20"/>
                <w:szCs w:val="20"/>
                <w:lang w:eastAsia="ja-JP"/>
              </w:rPr>
              <w:t>Cargo</w:t>
            </w:r>
          </w:p>
        </w:tc>
        <w:tc>
          <w:tcPr>
            <w:tcW w:w="1843" w:type="dxa"/>
            <w:shd w:val="clear" w:color="auto" w:fill="EDF2F8"/>
          </w:tcPr>
          <w:p w14:paraId="0E561072" w14:textId="77777777" w:rsidR="00B057CB" w:rsidRPr="00C03ED6" w:rsidRDefault="00B057CB" w:rsidP="00E63EA7">
            <w:pPr>
              <w:jc w:val="both"/>
              <w:rPr>
                <w:b/>
                <w:bCs/>
                <w:sz w:val="20"/>
                <w:szCs w:val="20"/>
                <w:lang w:eastAsia="ja-JP"/>
              </w:rPr>
            </w:pPr>
            <w:r w:rsidRPr="00C03ED6">
              <w:rPr>
                <w:b/>
                <w:bCs/>
                <w:sz w:val="20"/>
                <w:szCs w:val="20"/>
                <w:lang w:eastAsia="ja-JP"/>
              </w:rPr>
              <w:t>Dependencia</w:t>
            </w:r>
          </w:p>
          <w:p w14:paraId="16C1A03C" w14:textId="77777777" w:rsidR="00B057CB" w:rsidRPr="00C03ED6" w:rsidRDefault="00B057CB" w:rsidP="00E63EA7">
            <w:pPr>
              <w:jc w:val="both"/>
              <w:rPr>
                <w:b/>
                <w:bCs/>
                <w:sz w:val="20"/>
                <w:szCs w:val="20"/>
                <w:lang w:eastAsia="ja-JP"/>
              </w:rPr>
            </w:pPr>
          </w:p>
        </w:tc>
        <w:tc>
          <w:tcPr>
            <w:tcW w:w="1044" w:type="dxa"/>
            <w:shd w:val="clear" w:color="auto" w:fill="EDF2F8"/>
          </w:tcPr>
          <w:p w14:paraId="1D2CE7D4" w14:textId="77777777" w:rsidR="00B057CB" w:rsidRPr="00C03ED6" w:rsidRDefault="00B057CB" w:rsidP="00E63EA7">
            <w:pPr>
              <w:jc w:val="both"/>
              <w:rPr>
                <w:b/>
                <w:bCs/>
                <w:sz w:val="20"/>
                <w:szCs w:val="20"/>
                <w:lang w:eastAsia="ja-JP"/>
              </w:rPr>
            </w:pPr>
            <w:r w:rsidRPr="00C03ED6">
              <w:rPr>
                <w:b/>
                <w:bCs/>
                <w:sz w:val="20"/>
                <w:szCs w:val="20"/>
                <w:lang w:eastAsia="ja-JP"/>
              </w:rPr>
              <w:t>Fecha</w:t>
            </w:r>
          </w:p>
        </w:tc>
        <w:tc>
          <w:tcPr>
            <w:tcW w:w="1977" w:type="dxa"/>
            <w:shd w:val="clear" w:color="auto" w:fill="EDF2F8"/>
          </w:tcPr>
          <w:p w14:paraId="5EC6752C" w14:textId="77777777" w:rsidR="00B057CB" w:rsidRPr="00C03ED6" w:rsidRDefault="00B057CB" w:rsidP="00E63EA7">
            <w:pPr>
              <w:jc w:val="both"/>
              <w:rPr>
                <w:b/>
                <w:bCs/>
                <w:sz w:val="20"/>
                <w:szCs w:val="20"/>
                <w:lang w:eastAsia="ja-JP"/>
              </w:rPr>
            </w:pPr>
            <w:r w:rsidRPr="00C03ED6">
              <w:rPr>
                <w:b/>
                <w:bCs/>
                <w:sz w:val="20"/>
                <w:szCs w:val="20"/>
                <w:lang w:eastAsia="ja-JP"/>
              </w:rPr>
              <w:t>Razón del Cambio</w:t>
            </w:r>
          </w:p>
        </w:tc>
      </w:tr>
      <w:tr w:rsidR="00B057CB" w:rsidRPr="00C03ED6" w14:paraId="71E02BC0" w14:textId="77777777" w:rsidTr="00E63EA7">
        <w:tc>
          <w:tcPr>
            <w:tcW w:w="1264" w:type="dxa"/>
            <w:vMerge w:val="restart"/>
            <w:shd w:val="clear" w:color="auto" w:fill="EDF2F8"/>
          </w:tcPr>
          <w:p w14:paraId="10F84F01" w14:textId="77777777" w:rsidR="00B057CB" w:rsidRPr="00C03ED6" w:rsidRDefault="00B057CB" w:rsidP="00E63EA7">
            <w:pPr>
              <w:jc w:val="both"/>
              <w:rPr>
                <w:b/>
                <w:bCs/>
                <w:sz w:val="20"/>
                <w:szCs w:val="20"/>
                <w:lang w:eastAsia="ja-JP"/>
              </w:rPr>
            </w:pPr>
            <w:r w:rsidRPr="00C03ED6">
              <w:rPr>
                <w:b/>
                <w:bCs/>
                <w:sz w:val="20"/>
                <w:szCs w:val="20"/>
                <w:lang w:eastAsia="ja-JP"/>
              </w:rPr>
              <w:t>Autor (es)</w:t>
            </w:r>
          </w:p>
        </w:tc>
        <w:tc>
          <w:tcPr>
            <w:tcW w:w="2138" w:type="dxa"/>
            <w:shd w:val="clear" w:color="auto" w:fill="EDF2F8"/>
          </w:tcPr>
          <w:p w14:paraId="20FB8CFE" w14:textId="77777777" w:rsidR="00B057CB" w:rsidRPr="00C03ED6" w:rsidRDefault="00B057CB" w:rsidP="00E63EA7">
            <w:pPr>
              <w:jc w:val="both"/>
              <w:rPr>
                <w:b/>
                <w:sz w:val="20"/>
                <w:szCs w:val="20"/>
                <w:lang w:eastAsia="ja-JP"/>
              </w:rPr>
            </w:pPr>
            <w:r w:rsidRPr="00C03ED6">
              <w:rPr>
                <w:sz w:val="20"/>
                <w:szCs w:val="20"/>
                <w:lang w:eastAsia="ja-JP"/>
              </w:rPr>
              <w:t>Gloria Lida Alzate Suarez</w:t>
            </w:r>
          </w:p>
        </w:tc>
        <w:tc>
          <w:tcPr>
            <w:tcW w:w="1701" w:type="dxa"/>
            <w:shd w:val="clear" w:color="auto" w:fill="EDF2F8"/>
          </w:tcPr>
          <w:p w14:paraId="6D5CA584" w14:textId="77777777" w:rsidR="00B057CB" w:rsidRPr="00C03ED6" w:rsidRDefault="00B057CB" w:rsidP="00E63EA7">
            <w:pPr>
              <w:jc w:val="both"/>
              <w:rPr>
                <w:b/>
                <w:sz w:val="20"/>
                <w:szCs w:val="20"/>
                <w:lang w:eastAsia="ja-JP"/>
              </w:rPr>
            </w:pPr>
            <w:r w:rsidRPr="00C03ED6">
              <w:rPr>
                <w:sz w:val="20"/>
                <w:szCs w:val="20"/>
                <w:lang w:eastAsia="ja-JP"/>
              </w:rPr>
              <w:t>Adecuador Instruccional</w:t>
            </w:r>
          </w:p>
        </w:tc>
        <w:tc>
          <w:tcPr>
            <w:tcW w:w="1843" w:type="dxa"/>
            <w:shd w:val="clear" w:color="auto" w:fill="EDF2F8"/>
          </w:tcPr>
          <w:p w14:paraId="1646B077" w14:textId="146F88FE" w:rsidR="00B057CB" w:rsidRPr="00C03ED6" w:rsidRDefault="00B057CB" w:rsidP="00E63EA7">
            <w:pPr>
              <w:jc w:val="both"/>
              <w:rPr>
                <w:b/>
                <w:sz w:val="20"/>
                <w:szCs w:val="20"/>
                <w:lang w:eastAsia="ja-JP"/>
              </w:rPr>
            </w:pPr>
            <w:r w:rsidRPr="00C03ED6">
              <w:rPr>
                <w:sz w:val="20"/>
                <w:szCs w:val="20"/>
                <w:lang w:eastAsia="ja-JP"/>
              </w:rPr>
              <w:t xml:space="preserve">Centro de gestión de mercados, </w:t>
            </w:r>
            <w:r w:rsidRPr="00C03ED6">
              <w:rPr>
                <w:sz w:val="20"/>
                <w:szCs w:val="20"/>
                <w:lang w:eastAsia="ja-JP"/>
              </w:rPr>
              <w:lastRenderedPageBreak/>
              <w:t>Logística y Tecnologías de la información</w:t>
            </w:r>
            <w:r w:rsidR="00252504">
              <w:rPr>
                <w:sz w:val="20"/>
                <w:szCs w:val="20"/>
                <w:lang w:eastAsia="ja-JP"/>
              </w:rPr>
              <w:t>-</w:t>
            </w:r>
            <w:r w:rsidR="00252504" w:rsidRPr="00C03ED6">
              <w:rPr>
                <w:sz w:val="20"/>
                <w:szCs w:val="20"/>
                <w:lang w:eastAsia="ja-JP"/>
              </w:rPr>
              <w:t xml:space="preserve"> Regional Distrito Capital </w:t>
            </w:r>
          </w:p>
        </w:tc>
        <w:tc>
          <w:tcPr>
            <w:tcW w:w="1044" w:type="dxa"/>
            <w:shd w:val="clear" w:color="auto" w:fill="EDF2F8"/>
          </w:tcPr>
          <w:p w14:paraId="30EC9448" w14:textId="392DAD13" w:rsidR="00B057CB" w:rsidRPr="00C03ED6" w:rsidRDefault="00B057CB" w:rsidP="00E63EA7">
            <w:pPr>
              <w:jc w:val="both"/>
              <w:rPr>
                <w:b/>
                <w:sz w:val="20"/>
                <w:szCs w:val="20"/>
                <w:lang w:eastAsia="ja-JP"/>
              </w:rPr>
            </w:pPr>
            <w:r>
              <w:rPr>
                <w:bCs/>
                <w:sz w:val="20"/>
                <w:szCs w:val="20"/>
                <w:lang w:eastAsia="ja-JP"/>
              </w:rPr>
              <w:lastRenderedPageBreak/>
              <w:t xml:space="preserve">Octubre </w:t>
            </w:r>
            <w:r w:rsidRPr="00C03ED6">
              <w:rPr>
                <w:bCs/>
                <w:sz w:val="20"/>
                <w:szCs w:val="20"/>
                <w:lang w:eastAsia="ja-JP"/>
              </w:rPr>
              <w:t>de 2023</w:t>
            </w:r>
          </w:p>
        </w:tc>
        <w:tc>
          <w:tcPr>
            <w:tcW w:w="1977" w:type="dxa"/>
            <w:shd w:val="clear" w:color="auto" w:fill="EDF2F8"/>
          </w:tcPr>
          <w:p w14:paraId="7F0159D5" w14:textId="77777777" w:rsidR="00B057CB" w:rsidRPr="00C03ED6" w:rsidRDefault="00B057CB" w:rsidP="00E63EA7">
            <w:pPr>
              <w:jc w:val="both"/>
              <w:rPr>
                <w:b/>
                <w:sz w:val="20"/>
                <w:szCs w:val="20"/>
                <w:lang w:eastAsia="ja-JP"/>
              </w:rPr>
            </w:pPr>
            <w:r w:rsidRPr="00C03ED6">
              <w:rPr>
                <w:sz w:val="20"/>
                <w:szCs w:val="20"/>
                <w:lang w:eastAsia="ja-JP"/>
              </w:rPr>
              <w:t xml:space="preserve">Adecuación de contenidos de </w:t>
            </w:r>
            <w:r w:rsidRPr="00C03ED6">
              <w:rPr>
                <w:sz w:val="20"/>
                <w:szCs w:val="20"/>
                <w:lang w:eastAsia="ja-JP"/>
              </w:rPr>
              <w:lastRenderedPageBreak/>
              <w:t>acuerdo con la directriz de Dirección General.</w:t>
            </w:r>
          </w:p>
        </w:tc>
      </w:tr>
      <w:tr w:rsidR="00B057CB" w:rsidRPr="00C03ED6" w14:paraId="4D38AF11" w14:textId="77777777" w:rsidTr="00E63EA7">
        <w:tc>
          <w:tcPr>
            <w:tcW w:w="1264" w:type="dxa"/>
            <w:vMerge/>
            <w:shd w:val="clear" w:color="auto" w:fill="EDF2F8"/>
          </w:tcPr>
          <w:p w14:paraId="3FFB49D4" w14:textId="77777777" w:rsidR="00B057CB" w:rsidRPr="00C03ED6" w:rsidRDefault="00B057CB" w:rsidP="00E63EA7">
            <w:pPr>
              <w:jc w:val="both"/>
              <w:rPr>
                <w:b/>
                <w:bCs/>
                <w:sz w:val="20"/>
                <w:szCs w:val="20"/>
                <w:lang w:eastAsia="ja-JP"/>
              </w:rPr>
            </w:pPr>
          </w:p>
        </w:tc>
        <w:tc>
          <w:tcPr>
            <w:tcW w:w="2138" w:type="dxa"/>
            <w:shd w:val="clear" w:color="auto" w:fill="EDF2F8"/>
          </w:tcPr>
          <w:p w14:paraId="264C2535" w14:textId="77777777" w:rsidR="00B057CB" w:rsidRPr="00C03ED6" w:rsidRDefault="00B057CB" w:rsidP="00E63EA7">
            <w:pPr>
              <w:jc w:val="both"/>
              <w:rPr>
                <w:sz w:val="20"/>
                <w:szCs w:val="20"/>
                <w:lang w:eastAsia="ja-JP"/>
              </w:rPr>
            </w:pPr>
            <w:r w:rsidRPr="001F4AB1">
              <w:rPr>
                <w:sz w:val="20"/>
                <w:szCs w:val="20"/>
              </w:rPr>
              <w:t>Alix Cecilia Chinchilla Rueda</w:t>
            </w:r>
          </w:p>
        </w:tc>
        <w:tc>
          <w:tcPr>
            <w:tcW w:w="1701" w:type="dxa"/>
            <w:shd w:val="clear" w:color="auto" w:fill="EDF2F8"/>
          </w:tcPr>
          <w:p w14:paraId="523C17E7" w14:textId="6A6953E1" w:rsidR="00B057CB" w:rsidRPr="00C03ED6" w:rsidRDefault="00382E2B" w:rsidP="00E63EA7">
            <w:pPr>
              <w:jc w:val="both"/>
              <w:rPr>
                <w:sz w:val="20"/>
                <w:szCs w:val="20"/>
                <w:lang w:eastAsia="ja-JP"/>
              </w:rPr>
            </w:pPr>
            <w:r w:rsidRPr="00382E2B">
              <w:rPr>
                <w:sz w:val="20"/>
                <w:szCs w:val="20"/>
                <w:lang w:eastAsia="ja-JP"/>
              </w:rPr>
              <w:t>Metodología para la formación virtual</w:t>
            </w:r>
          </w:p>
        </w:tc>
        <w:tc>
          <w:tcPr>
            <w:tcW w:w="1843" w:type="dxa"/>
            <w:shd w:val="clear" w:color="auto" w:fill="EDF2F8"/>
          </w:tcPr>
          <w:p w14:paraId="666DD4DA" w14:textId="786CEBD6" w:rsidR="00B057CB" w:rsidRPr="00C03ED6" w:rsidRDefault="00B057CB" w:rsidP="00E63EA7">
            <w:pPr>
              <w:jc w:val="both"/>
              <w:rPr>
                <w:sz w:val="20"/>
                <w:szCs w:val="20"/>
                <w:lang w:eastAsia="ja-JP"/>
              </w:rPr>
            </w:pPr>
            <w:r w:rsidRPr="001F4AB1">
              <w:rPr>
                <w:sz w:val="20"/>
                <w:szCs w:val="20"/>
              </w:rPr>
              <w:t>Centro de gestión de mercados, Logística y Tecnologías de la información</w:t>
            </w:r>
            <w:r w:rsidR="00252504">
              <w:rPr>
                <w:sz w:val="20"/>
                <w:szCs w:val="20"/>
              </w:rPr>
              <w:t>-</w:t>
            </w:r>
            <w:r w:rsidR="00252504" w:rsidRPr="001F4AB1">
              <w:rPr>
                <w:sz w:val="20"/>
                <w:szCs w:val="20"/>
              </w:rPr>
              <w:t xml:space="preserve"> Regional Distrito Capital </w:t>
            </w:r>
          </w:p>
        </w:tc>
        <w:tc>
          <w:tcPr>
            <w:tcW w:w="1044" w:type="dxa"/>
            <w:shd w:val="clear" w:color="auto" w:fill="EDF2F8"/>
          </w:tcPr>
          <w:p w14:paraId="1E8BAA88" w14:textId="73100673" w:rsidR="00B057CB" w:rsidRDefault="00B057CB" w:rsidP="00E63EA7">
            <w:pPr>
              <w:jc w:val="both"/>
              <w:rPr>
                <w:bCs/>
                <w:sz w:val="20"/>
                <w:szCs w:val="20"/>
                <w:lang w:eastAsia="ja-JP"/>
              </w:rPr>
            </w:pPr>
            <w:r>
              <w:rPr>
                <w:bCs/>
                <w:sz w:val="20"/>
                <w:szCs w:val="20"/>
                <w:lang w:eastAsia="ja-JP"/>
              </w:rPr>
              <w:t xml:space="preserve">Octubre </w:t>
            </w:r>
            <w:r w:rsidRPr="00C03ED6">
              <w:rPr>
                <w:bCs/>
                <w:sz w:val="20"/>
                <w:szCs w:val="20"/>
                <w:lang w:eastAsia="ja-JP"/>
              </w:rPr>
              <w:t>de 2023</w:t>
            </w:r>
          </w:p>
        </w:tc>
        <w:tc>
          <w:tcPr>
            <w:tcW w:w="1977" w:type="dxa"/>
            <w:shd w:val="clear" w:color="auto" w:fill="EDF2F8"/>
          </w:tcPr>
          <w:p w14:paraId="6F19D621" w14:textId="77777777" w:rsidR="00B057CB" w:rsidRPr="00C03ED6" w:rsidRDefault="00B057CB" w:rsidP="00E63EA7">
            <w:pPr>
              <w:jc w:val="both"/>
              <w:rPr>
                <w:sz w:val="20"/>
                <w:szCs w:val="20"/>
                <w:lang w:eastAsia="ja-JP"/>
              </w:rPr>
            </w:pPr>
            <w:r w:rsidRPr="001F4AB1">
              <w:rPr>
                <w:sz w:val="20"/>
                <w:szCs w:val="20"/>
              </w:rPr>
              <w:t>Adecuación de acuerdo con la directriz de Dirección General.</w:t>
            </w:r>
          </w:p>
        </w:tc>
      </w:tr>
      <w:tr w:rsidR="00B057CB" w:rsidRPr="00C03ED6" w14:paraId="15F83404" w14:textId="77777777" w:rsidTr="00E63EA7">
        <w:tc>
          <w:tcPr>
            <w:tcW w:w="1264" w:type="dxa"/>
            <w:vMerge/>
            <w:shd w:val="clear" w:color="auto" w:fill="EDF2F8"/>
          </w:tcPr>
          <w:p w14:paraId="12A0FB6A" w14:textId="77777777" w:rsidR="00B057CB" w:rsidRPr="00C03ED6" w:rsidRDefault="00B057CB" w:rsidP="00E63EA7">
            <w:pPr>
              <w:jc w:val="both"/>
              <w:rPr>
                <w:sz w:val="20"/>
                <w:szCs w:val="20"/>
                <w:lang w:eastAsia="ja-JP"/>
              </w:rPr>
            </w:pPr>
          </w:p>
        </w:tc>
        <w:tc>
          <w:tcPr>
            <w:tcW w:w="2138" w:type="dxa"/>
            <w:shd w:val="clear" w:color="auto" w:fill="EDF2F8"/>
          </w:tcPr>
          <w:p w14:paraId="44D9DBFD" w14:textId="77777777" w:rsidR="00B057CB" w:rsidRPr="00C03ED6" w:rsidRDefault="00B057CB" w:rsidP="00E63EA7">
            <w:pPr>
              <w:jc w:val="both"/>
              <w:rPr>
                <w:b/>
                <w:sz w:val="20"/>
                <w:szCs w:val="20"/>
                <w:lang w:eastAsia="ja-JP"/>
              </w:rPr>
            </w:pPr>
            <w:r w:rsidRPr="00C03ED6">
              <w:rPr>
                <w:sz w:val="20"/>
                <w:szCs w:val="20"/>
                <w:lang w:eastAsia="ja-JP"/>
              </w:rPr>
              <w:t>Liliana Victoria Morales Guadrón</w:t>
            </w:r>
          </w:p>
        </w:tc>
        <w:tc>
          <w:tcPr>
            <w:tcW w:w="1701" w:type="dxa"/>
            <w:shd w:val="clear" w:color="auto" w:fill="EDF2F8"/>
          </w:tcPr>
          <w:p w14:paraId="74D94183" w14:textId="77777777" w:rsidR="00B057CB" w:rsidRPr="00C03ED6" w:rsidRDefault="00B057CB" w:rsidP="00E63EA7">
            <w:pPr>
              <w:jc w:val="both"/>
              <w:rPr>
                <w:b/>
                <w:sz w:val="20"/>
                <w:szCs w:val="20"/>
                <w:lang w:eastAsia="ja-JP"/>
              </w:rPr>
            </w:pPr>
            <w:r w:rsidRPr="00C03ED6">
              <w:rPr>
                <w:sz w:val="20"/>
                <w:szCs w:val="20"/>
                <w:lang w:eastAsia="ja-JP"/>
              </w:rPr>
              <w:t>Responsable Línea de Producción Distrito Capital.</w:t>
            </w:r>
          </w:p>
          <w:p w14:paraId="4DB33F2B" w14:textId="77777777" w:rsidR="00B057CB" w:rsidRPr="00C03ED6" w:rsidRDefault="00B057CB" w:rsidP="00E63EA7">
            <w:pPr>
              <w:jc w:val="both"/>
              <w:rPr>
                <w:b/>
                <w:sz w:val="20"/>
                <w:szCs w:val="20"/>
                <w:lang w:eastAsia="ja-JP"/>
              </w:rPr>
            </w:pPr>
          </w:p>
        </w:tc>
        <w:tc>
          <w:tcPr>
            <w:tcW w:w="1843" w:type="dxa"/>
            <w:shd w:val="clear" w:color="auto" w:fill="EDF2F8"/>
          </w:tcPr>
          <w:p w14:paraId="708B22C5" w14:textId="0011EF9D" w:rsidR="00B057CB" w:rsidRPr="00C03ED6" w:rsidRDefault="00B057CB" w:rsidP="00E63EA7">
            <w:pPr>
              <w:jc w:val="both"/>
              <w:rPr>
                <w:b/>
                <w:sz w:val="20"/>
                <w:szCs w:val="20"/>
                <w:lang w:eastAsia="ja-JP"/>
              </w:rPr>
            </w:pPr>
            <w:r w:rsidRPr="00C03ED6">
              <w:rPr>
                <w:sz w:val="20"/>
                <w:szCs w:val="20"/>
                <w:lang w:eastAsia="ja-JP"/>
              </w:rPr>
              <w:t>Centro de gestión de mercados, Logística y Tecnologías de la información</w:t>
            </w:r>
            <w:r w:rsidR="00252504">
              <w:rPr>
                <w:sz w:val="20"/>
                <w:szCs w:val="20"/>
                <w:lang w:eastAsia="ja-JP"/>
              </w:rPr>
              <w:t>-</w:t>
            </w:r>
            <w:r w:rsidR="00252504" w:rsidRPr="00C03ED6">
              <w:rPr>
                <w:sz w:val="20"/>
                <w:szCs w:val="20"/>
                <w:lang w:eastAsia="ja-JP"/>
              </w:rPr>
              <w:t xml:space="preserve"> Regional Distrito Capital</w:t>
            </w:r>
          </w:p>
        </w:tc>
        <w:tc>
          <w:tcPr>
            <w:tcW w:w="1044" w:type="dxa"/>
            <w:shd w:val="clear" w:color="auto" w:fill="EDF2F8"/>
          </w:tcPr>
          <w:p w14:paraId="24C1CAB7" w14:textId="15B3ADCC" w:rsidR="00B057CB" w:rsidRPr="00C03ED6" w:rsidRDefault="00B057CB" w:rsidP="00E63EA7">
            <w:pPr>
              <w:jc w:val="both"/>
              <w:rPr>
                <w:b/>
                <w:sz w:val="20"/>
                <w:szCs w:val="20"/>
                <w:lang w:eastAsia="ja-JP"/>
              </w:rPr>
            </w:pPr>
            <w:r>
              <w:rPr>
                <w:bCs/>
                <w:sz w:val="20"/>
                <w:szCs w:val="20"/>
                <w:lang w:eastAsia="ja-JP"/>
              </w:rPr>
              <w:t xml:space="preserve">Octubre </w:t>
            </w:r>
            <w:r w:rsidRPr="00C03ED6">
              <w:rPr>
                <w:bCs/>
                <w:sz w:val="20"/>
                <w:szCs w:val="20"/>
                <w:lang w:eastAsia="ja-JP"/>
              </w:rPr>
              <w:t>de 2023</w:t>
            </w:r>
          </w:p>
        </w:tc>
        <w:tc>
          <w:tcPr>
            <w:tcW w:w="1977" w:type="dxa"/>
            <w:shd w:val="clear" w:color="auto" w:fill="EDF2F8"/>
          </w:tcPr>
          <w:p w14:paraId="398A9EBB" w14:textId="77777777" w:rsidR="00B057CB" w:rsidRPr="00C03ED6" w:rsidRDefault="00B057CB" w:rsidP="00E63EA7">
            <w:pPr>
              <w:jc w:val="both"/>
              <w:rPr>
                <w:b/>
                <w:sz w:val="20"/>
                <w:szCs w:val="20"/>
                <w:lang w:eastAsia="ja-JP"/>
              </w:rPr>
            </w:pPr>
            <w:r w:rsidRPr="00C03ED6">
              <w:rPr>
                <w:sz w:val="20"/>
                <w:szCs w:val="20"/>
                <w:lang w:eastAsia="ja-JP"/>
              </w:rPr>
              <w:t>Adecuación de contenidos de acuerdo con la directriz de Dirección General.</w:t>
            </w:r>
            <w:commentRangeEnd w:id="101"/>
            <w:r w:rsidR="00252504">
              <w:rPr>
                <w:rStyle w:val="Refdecomentario"/>
              </w:rPr>
              <w:commentReference w:id="101"/>
            </w:r>
          </w:p>
        </w:tc>
      </w:tr>
      <w:bookmarkEnd w:id="100"/>
    </w:tbl>
    <w:p w14:paraId="61256DD1" w14:textId="77777777" w:rsidR="00B057CB" w:rsidRDefault="00B057CB">
      <w:pPr>
        <w:pBdr>
          <w:top w:val="nil"/>
          <w:left w:val="nil"/>
          <w:bottom w:val="nil"/>
          <w:right w:val="nil"/>
          <w:between w:val="nil"/>
        </w:pBdr>
        <w:rPr>
          <w:color w:val="000000"/>
          <w:sz w:val="20"/>
          <w:szCs w:val="20"/>
        </w:rPr>
      </w:pPr>
    </w:p>
    <w:sectPr w:rsidR="00B057CB">
      <w:type w:val="continuous"/>
      <w:pgSz w:w="12240" w:h="15840"/>
      <w:pgMar w:top="1701" w:right="1418" w:bottom="1418" w:left="1418"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loria Alzate" w:date="2023-10-11T14:37:00Z" w:initials="GA">
    <w:p w14:paraId="110C7F3A" w14:textId="77777777" w:rsidR="007C725C" w:rsidRDefault="007C725C" w:rsidP="000814CA">
      <w:pPr>
        <w:pStyle w:val="Textocomentario"/>
      </w:pPr>
      <w:r>
        <w:rPr>
          <w:rStyle w:val="Refdecomentario"/>
        </w:rPr>
        <w:annotationRef/>
      </w:r>
      <w:r>
        <w:t>648400929</w:t>
      </w:r>
    </w:p>
  </w:comment>
  <w:comment w:id="2" w:author="Gloria Alzate" w:date="2023-10-11T14:43:00Z" w:initials="GA">
    <w:p w14:paraId="06797EE5" w14:textId="77777777" w:rsidR="00ED3F0E" w:rsidRDefault="00ED3F0E" w:rsidP="00B13A7E">
      <w:pPr>
        <w:pStyle w:val="Textocomentario"/>
      </w:pPr>
      <w:r>
        <w:rPr>
          <w:rStyle w:val="Refdecomentario"/>
        </w:rPr>
        <w:annotationRef/>
      </w:r>
      <w:r>
        <w:t>474351147</w:t>
      </w:r>
    </w:p>
  </w:comment>
  <w:comment w:id="13" w:author="Gloria Alzate" w:date="2023-10-11T15:30:00Z" w:initials="GA">
    <w:p w14:paraId="6AA749D3" w14:textId="77777777" w:rsidR="00F678DA" w:rsidRDefault="00F678DA" w:rsidP="00547876">
      <w:pPr>
        <w:pStyle w:val="Textocomentario"/>
      </w:pPr>
      <w:r>
        <w:rPr>
          <w:rStyle w:val="Refdecomentario"/>
        </w:rPr>
        <w:annotationRef/>
      </w:r>
      <w:hyperlink r:id="rId1" w:anchor="query=predecir%20resultados&amp;position=21&amp;from_view=search&amp;track=ais" w:history="1">
        <w:r w:rsidRPr="00547876">
          <w:rPr>
            <w:rStyle w:val="Hipervnculo"/>
          </w:rPr>
          <w:t>https://www.freepik.es/vector-gratis/dibujado-mano-diseno-plano-recopilacion-datos-concepto-negocio_19822335.htm#query=predecir%20resultados&amp;position=21&amp;from_view=search&amp;track=ais</w:t>
        </w:r>
      </w:hyperlink>
    </w:p>
  </w:comment>
  <w:comment w:id="25" w:author="Gloria Alzate" w:date="2023-10-11T15:49:00Z" w:initials="GA">
    <w:p w14:paraId="4F36008C" w14:textId="77777777" w:rsidR="003656AF" w:rsidRDefault="003656AF" w:rsidP="005525CA">
      <w:pPr>
        <w:pStyle w:val="Textocomentario"/>
      </w:pPr>
      <w:r>
        <w:rPr>
          <w:rStyle w:val="Refdecomentario"/>
        </w:rPr>
        <w:annotationRef/>
      </w:r>
      <w:hyperlink r:id="rId2" w:anchor="query=contexto%20de%20la%20organizaci%C3%B3n%20punto%20de%20equilibrio&amp;position=41&amp;from_view=search&amp;track=ais" w:history="1">
        <w:r w:rsidRPr="005525CA">
          <w:rPr>
            <w:rStyle w:val="Hipervnculo"/>
          </w:rPr>
          <w:t>https://www.freepik.es/vector-gratis/investigacion-pequenos-empleados-valora-innovacion-escalas-desequilibradas-gente-negocios-trabajando-ideas-creativas-valor-ilustracion-vector-plano-inversion-dinero-valoracion-concepto-beneficio-financiero_21684285.htm#query=contexto%20de%20la%20organizaci%C3%B3n%20punto%20de%20equilibrio&amp;position=41&amp;from_view=search&amp;track=ais</w:t>
        </w:r>
      </w:hyperlink>
    </w:p>
  </w:comment>
  <w:comment w:id="41" w:author="Gloria Alzate" w:date="2023-10-11T17:18:00Z" w:initials="GA">
    <w:p w14:paraId="1B078B48" w14:textId="77777777" w:rsidR="005D6B7B" w:rsidRDefault="005D6B7B" w:rsidP="00B27E30">
      <w:pPr>
        <w:pStyle w:val="Textocomentario"/>
      </w:pPr>
      <w:r>
        <w:rPr>
          <w:rStyle w:val="Refdecomentario"/>
        </w:rPr>
        <w:annotationRef/>
      </w:r>
      <w:hyperlink r:id="rId3" w:anchor="query=Amenaza%20cibernetica&amp;position=0&amp;from_view=search&amp;track=ais" w:history="1">
        <w:r w:rsidRPr="00B27E30">
          <w:rPr>
            <w:rStyle w:val="Hipervnculo"/>
          </w:rPr>
          <w:t>https://www.freepik.es/foto-gratis/concepto-collage-html-css-hacker_36295469.htm#query=Amenaza%20cibernetica&amp;position=0&amp;from_view=search&amp;track=ais</w:t>
        </w:r>
      </w:hyperlink>
    </w:p>
  </w:comment>
  <w:comment w:id="42" w:author="Gloria Alzate" w:date="2023-10-11T17:28:00Z" w:initials="GA">
    <w:p w14:paraId="791A9243" w14:textId="77777777" w:rsidR="00EC01BF" w:rsidRDefault="00EC01BF" w:rsidP="00B27724">
      <w:pPr>
        <w:pStyle w:val="Textocomentario"/>
      </w:pPr>
      <w:r>
        <w:rPr>
          <w:rStyle w:val="Refdecomentario"/>
        </w:rPr>
        <w:annotationRef/>
      </w:r>
      <w:hyperlink r:id="rId4" w:anchor="query=mejora%20continua%20en%20empresa&amp;position=23&amp;from_view=search&amp;track=ais" w:history="1">
        <w:r w:rsidRPr="00B27724">
          <w:rPr>
            <w:rStyle w:val="Hipervnculo"/>
          </w:rPr>
          <w:t>https://www.freepik.es/vector-gratis/plataforma-o-servicio-linea-etapa-madurez-periodo-ciclo-vida-proyecto-implementacion-desarrollo-proyectos-comerciales-plan-consulta-tutoriales-linea-ilustracion-plana-vectorial_26432923.htm#query=mejora%20continua%20en%20empresa&amp;position=23&amp;from_view=search&amp;track=ais</w:t>
        </w:r>
      </w:hyperlink>
    </w:p>
  </w:comment>
  <w:comment w:id="49" w:author="hp" w:date="2021-09-03T17:11:00Z" w:initials="">
    <w:p w14:paraId="156074F6" w14:textId="77777777" w:rsidR="00A22AF1" w:rsidRDefault="00A22AF1">
      <w:pPr>
        <w:pStyle w:val="Textocomentario"/>
      </w:pPr>
      <w:r>
        <w:rPr>
          <w:color w:val="000000"/>
        </w:rPr>
        <w:t>Llamado a la acción.</w:t>
      </w:r>
    </w:p>
    <w:p w14:paraId="000001E8" w14:textId="77777777" w:rsidR="00A22AF1" w:rsidRDefault="00000000" w:rsidP="00464857">
      <w:pPr>
        <w:pStyle w:val="Textocomentario"/>
      </w:pPr>
      <w:hyperlink r:id="rId5" w:history="1">
        <w:r w:rsidR="00A22AF1" w:rsidRPr="00464857">
          <w:rPr>
            <w:rStyle w:val="Hipervnculo"/>
            <w:b/>
            <w:bCs/>
          </w:rPr>
          <w:t>https://www.incibe.es/empresas/guias/glosario-de-terminos-de-ciberseguridad-una-guia-de-aproximacion-para-el</w:t>
        </w:r>
      </w:hyperlink>
    </w:p>
  </w:comment>
  <w:comment w:id="50" w:author="Gloria Alzate" w:date="2023-10-11T19:09:00Z" w:initials="GA">
    <w:p w14:paraId="6485EF57" w14:textId="77777777" w:rsidR="003E15F6" w:rsidRDefault="003E15F6" w:rsidP="00296B2C">
      <w:pPr>
        <w:pStyle w:val="Textocomentario"/>
      </w:pPr>
      <w:r>
        <w:rPr>
          <w:rStyle w:val="Refdecomentario"/>
        </w:rPr>
        <w:annotationRef/>
      </w:r>
      <w:hyperlink r:id="rId6" w:history="1">
        <w:r w:rsidRPr="00296B2C">
          <w:rPr>
            <w:rStyle w:val="Hipervnculo"/>
          </w:rPr>
          <w:t>https://stock.adobe.com/co/images/cybersecurity-concept-data-protection-data-security-or-digital-security-with-circuit-board-padlock-technology-background-for-cyber-security-business-awareness-vector/642397210?prev_url=detail</w:t>
        </w:r>
      </w:hyperlink>
    </w:p>
  </w:comment>
  <w:comment w:id="51" w:author="hp" w:date="2021-09-03T17:19:00Z" w:initials="">
    <w:p w14:paraId="000001F6" w14:textId="67AE0E8A" w:rsidR="00063CAC" w:rsidRDefault="004B155E">
      <w:pPr>
        <w:widowControl w:val="0"/>
        <w:pBdr>
          <w:top w:val="nil"/>
          <w:left w:val="nil"/>
          <w:bottom w:val="nil"/>
          <w:right w:val="nil"/>
          <w:between w:val="nil"/>
        </w:pBdr>
        <w:spacing w:line="240" w:lineRule="auto"/>
        <w:rPr>
          <w:color w:val="000000"/>
        </w:rPr>
      </w:pPr>
      <w:r>
        <w:rPr>
          <w:color w:val="000000"/>
        </w:rPr>
        <w:t>Cajón, texto color, G.</w:t>
      </w:r>
    </w:p>
  </w:comment>
  <w:comment w:id="52" w:author="hp" w:date="2021-09-03T21:40:00Z" w:initials="">
    <w:p w14:paraId="000001D4" w14:textId="77777777" w:rsidR="00063CAC" w:rsidRDefault="004B155E">
      <w:pPr>
        <w:widowControl w:val="0"/>
        <w:pBdr>
          <w:top w:val="nil"/>
          <w:left w:val="nil"/>
          <w:bottom w:val="nil"/>
          <w:right w:val="nil"/>
          <w:between w:val="nil"/>
        </w:pBdr>
        <w:spacing w:line="240" w:lineRule="auto"/>
        <w:rPr>
          <w:color w:val="000000"/>
        </w:rPr>
      </w:pPr>
      <w:r>
        <w:rPr>
          <w:color w:val="000000"/>
        </w:rPr>
        <w:t>Cajón texto color, F.</w:t>
      </w:r>
    </w:p>
  </w:comment>
  <w:comment w:id="53" w:author="Gloria Alzate" w:date="2023-10-11T19:34:00Z" w:initials="GA">
    <w:p w14:paraId="1C825C1B" w14:textId="77777777" w:rsidR="00401C9F" w:rsidRDefault="00401C9F" w:rsidP="00256D95">
      <w:pPr>
        <w:pStyle w:val="Textocomentario"/>
      </w:pPr>
      <w:r>
        <w:rPr>
          <w:rStyle w:val="Refdecomentario"/>
        </w:rPr>
        <w:annotationRef/>
      </w:r>
      <w:hyperlink r:id="rId7" w:history="1">
        <w:r w:rsidRPr="00256D95">
          <w:rPr>
            <w:rStyle w:val="Hipervnculo"/>
          </w:rPr>
          <w:t>https://stock.adobe.com/co/search/images?filters%5Bcontent_type%3Azip_vector%5D=1&amp;filters%5Binclude_stock_enterprise%5D=1&amp;filters%5Bcontent_type%3Aimage%5D=1&amp;k=OPERADORES+TECNICOS+EMPRESA+SEGURIDAD+&amp;order=relevance&amp;safe_search=1&amp;limit=100&amp;search_page=1&amp;search_type=usertyped&amp;acp=&amp;aco=OPERADORES+TECNICOS+EMPRESA+SEGURIDAD+&amp;get_facets=0&amp;asset_id=509237308</w:t>
        </w:r>
      </w:hyperlink>
    </w:p>
  </w:comment>
  <w:comment w:id="55" w:author="Gloria Alzate" w:date="2023-10-11T19:52:00Z" w:initials="GA">
    <w:p w14:paraId="196C5951" w14:textId="77777777" w:rsidR="00B05AC3" w:rsidRDefault="00B05AC3" w:rsidP="008907F0">
      <w:pPr>
        <w:pStyle w:val="Textocomentario"/>
      </w:pPr>
      <w:r>
        <w:rPr>
          <w:rStyle w:val="Refdecomentario"/>
        </w:rPr>
        <w:annotationRef/>
      </w:r>
      <w:r>
        <w:rPr>
          <w:lang w:val="es-CO"/>
        </w:rPr>
        <w:t xml:space="preserve">Realizar </w:t>
      </w:r>
      <w:r>
        <w:rPr>
          <w:b/>
          <w:bCs/>
          <w:color w:val="12263F"/>
          <w:highlight w:val="white"/>
          <w:lang w:val="es-CO"/>
        </w:rPr>
        <w:t>Tarjetas - avatar</w:t>
      </w:r>
    </w:p>
  </w:comment>
  <w:comment w:id="57" w:author="Gloria Alzate" w:date="2023-10-12T07:41:00Z" w:initials="GA">
    <w:p w14:paraId="5951CFA6" w14:textId="77777777" w:rsidR="00001A91" w:rsidRDefault="00001A91" w:rsidP="00EB581C">
      <w:pPr>
        <w:pStyle w:val="Textocomentario"/>
      </w:pPr>
      <w:r>
        <w:rPr>
          <w:rStyle w:val="Refdecomentario"/>
        </w:rPr>
        <w:annotationRef/>
      </w:r>
      <w:hyperlink r:id="rId8" w:anchor="query=cultura%20de%20ciberseguridad%20en%20la%20empresa&amp;position=4&amp;from_view=search&amp;track=ais" w:history="1">
        <w:r w:rsidRPr="00EB581C">
          <w:rPr>
            <w:rStyle w:val="Hipervnculo"/>
          </w:rPr>
          <w:t>https://www.freepik.es/foto-gratis/concepto-interfaz-firewall-proteccion-seguridad-cibernetica_17202557.htm#query=cultura%20de%20ciberseguridad%20en%20la%20empresa&amp;position=4&amp;from_view=search&amp;track=ais</w:t>
        </w:r>
      </w:hyperlink>
    </w:p>
  </w:comment>
  <w:comment w:id="58" w:author="hp" w:date="2021-09-03T18:08:00Z" w:initials="">
    <w:p w14:paraId="75DBB1C6" w14:textId="4AA06D53" w:rsidR="00B05AC3" w:rsidRDefault="00B05AC3">
      <w:pPr>
        <w:pStyle w:val="Textocomentario"/>
      </w:pPr>
      <w:r>
        <w:rPr>
          <w:color w:val="000000"/>
        </w:rPr>
        <w:t xml:space="preserve">Aplicar recurso: </w:t>
      </w:r>
      <w:r>
        <w:rPr>
          <w:b/>
          <w:bCs/>
          <w:color w:val="12263F"/>
          <w:highlight w:val="white"/>
        </w:rPr>
        <w:t>11.1 Línea de tiempo - vertical</w:t>
      </w:r>
    </w:p>
    <w:p w14:paraId="083FE894" w14:textId="77777777" w:rsidR="00B05AC3" w:rsidRDefault="00B05AC3">
      <w:pPr>
        <w:pStyle w:val="Textocomentario"/>
      </w:pPr>
    </w:p>
    <w:p w14:paraId="16CA1BC2" w14:textId="77777777" w:rsidR="00B05AC3" w:rsidRDefault="00B05AC3">
      <w:pPr>
        <w:pStyle w:val="Textocomentario"/>
      </w:pPr>
    </w:p>
    <w:p w14:paraId="000001C5" w14:textId="77777777" w:rsidR="00B05AC3" w:rsidRDefault="00B05AC3" w:rsidP="006D5B58">
      <w:pPr>
        <w:pStyle w:val="Textocomentario"/>
      </w:pPr>
      <w:r>
        <w:rPr>
          <w:color w:val="000000"/>
        </w:rPr>
        <w:t>(Sin imágenes).</w:t>
      </w:r>
    </w:p>
  </w:comment>
  <w:comment w:id="76" w:author="Gloria Alzate" w:date="2023-10-12T07:46:00Z" w:initials="GA">
    <w:p w14:paraId="3B233BEC" w14:textId="77777777" w:rsidR="00167125" w:rsidRDefault="00167125" w:rsidP="00CF0F81">
      <w:pPr>
        <w:pStyle w:val="Textocomentario"/>
      </w:pPr>
      <w:r>
        <w:rPr>
          <w:rStyle w:val="Refdecomentario"/>
        </w:rPr>
        <w:annotationRef/>
      </w:r>
      <w:hyperlink r:id="rId9" w:anchor="query=defensa%20con%20antivirus&amp;position=7&amp;from_view=search&amp;track=ais" w:history="1">
        <w:r w:rsidRPr="00CF0F81">
          <w:rPr>
            <w:rStyle w:val="Hipervnculo"/>
          </w:rPr>
          <w:t>https://www.freepik.es/foto-gratis/insignia-seguridad-internet-3d_38007814.htm#query=defensa%20con%20antivirus&amp;position=7&amp;from_view=search&amp;track=ais</w:t>
        </w:r>
      </w:hyperlink>
    </w:p>
  </w:comment>
  <w:comment w:id="77" w:author="Gloria Alzate" w:date="2023-10-12T07:48:00Z" w:initials="GA">
    <w:p w14:paraId="32039A4A" w14:textId="77777777" w:rsidR="00167125" w:rsidRDefault="00167125" w:rsidP="00F4696A">
      <w:pPr>
        <w:pStyle w:val="Textocomentario"/>
      </w:pPr>
      <w:r>
        <w:rPr>
          <w:rStyle w:val="Refdecomentario"/>
        </w:rPr>
        <w:annotationRef/>
      </w:r>
      <w:hyperlink r:id="rId10" w:anchor="query=controles%20de%20seguridad%20sobre%20redes%20de%20nodos&amp;position=12&amp;from_view=search&amp;track=ais" w:history="1">
        <w:r w:rsidRPr="00F4696A">
          <w:rPr>
            <w:rStyle w:val="Hipervnculo"/>
          </w:rPr>
          <w:t>https://www.freepik.es/vector-gratis/plantilla-ataque-ddos-servidor-isometrico_10155244.htm#query=controles%20de%20seguridad%20sobre%20redes%20de%20nodos&amp;position=12&amp;from_view=search&amp;track=ais</w:t>
        </w:r>
      </w:hyperlink>
    </w:p>
  </w:comment>
  <w:comment w:id="78" w:author="hp" w:date="2021-09-03T19:47:00Z" w:initials="">
    <w:p w14:paraId="66FF1C32" w14:textId="77777777" w:rsidR="00167125" w:rsidRDefault="00167125">
      <w:pPr>
        <w:pStyle w:val="Textocomentario"/>
      </w:pPr>
      <w:r>
        <w:rPr>
          <w:color w:val="000000"/>
        </w:rPr>
        <w:t>Modal 1:</w:t>
      </w:r>
    </w:p>
    <w:p w14:paraId="63E98CD8" w14:textId="77777777" w:rsidR="00167125" w:rsidRDefault="00167125">
      <w:pPr>
        <w:pStyle w:val="Textocomentario"/>
      </w:pPr>
    </w:p>
    <w:p w14:paraId="000001F5" w14:textId="77777777" w:rsidR="00167125" w:rsidRDefault="00167125" w:rsidP="00DA432A">
      <w:pPr>
        <w:pStyle w:val="Textocomentario"/>
      </w:pPr>
      <w:r>
        <w:rPr>
          <w:color w:val="000000"/>
        </w:rPr>
        <w:t>Principio de mínimo privilegio: se requieren políticas y controles técnicos para asignar solo a los usuarios, sistemas y procesos de acceso a los recursos (redes, sistemas y archivos) que son absolutamente necesarios para realizar su función asignada.</w:t>
      </w:r>
    </w:p>
  </w:comment>
  <w:comment w:id="79" w:author="hp" w:date="2021-09-03T19:48:00Z" w:initials="">
    <w:p w14:paraId="000001E5" w14:textId="77777777" w:rsidR="00063CAC" w:rsidRDefault="004B155E">
      <w:pPr>
        <w:widowControl w:val="0"/>
        <w:pBdr>
          <w:top w:val="nil"/>
          <w:left w:val="nil"/>
          <w:bottom w:val="nil"/>
          <w:right w:val="nil"/>
          <w:between w:val="nil"/>
        </w:pBdr>
        <w:spacing w:line="240" w:lineRule="auto"/>
        <w:rPr>
          <w:color w:val="000000"/>
        </w:rPr>
      </w:pPr>
      <w:r>
        <w:rPr>
          <w:color w:val="000000"/>
        </w:rPr>
        <w:t>Modal 2:</w:t>
      </w:r>
    </w:p>
    <w:p w14:paraId="000001E6" w14:textId="77777777" w:rsidR="00063CAC" w:rsidRDefault="00063CAC">
      <w:pPr>
        <w:widowControl w:val="0"/>
        <w:pBdr>
          <w:top w:val="nil"/>
          <w:left w:val="nil"/>
          <w:bottom w:val="nil"/>
          <w:right w:val="nil"/>
          <w:between w:val="nil"/>
        </w:pBdr>
        <w:spacing w:line="240" w:lineRule="auto"/>
        <w:rPr>
          <w:color w:val="000000"/>
        </w:rPr>
      </w:pPr>
    </w:p>
    <w:p w14:paraId="000001E7" w14:textId="77777777" w:rsidR="00063CAC" w:rsidRDefault="004B155E">
      <w:pPr>
        <w:widowControl w:val="0"/>
        <w:pBdr>
          <w:top w:val="nil"/>
          <w:left w:val="nil"/>
          <w:bottom w:val="nil"/>
          <w:right w:val="nil"/>
          <w:between w:val="nil"/>
        </w:pBdr>
        <w:spacing w:line="240" w:lineRule="auto"/>
        <w:rPr>
          <w:color w:val="000000"/>
        </w:rPr>
      </w:pPr>
      <w:r>
        <w:rPr>
          <w:color w:val="000000"/>
        </w:rPr>
        <w:t>Contraseñas seguras: son un mecanismo de autenticación fundamental en la seguridad de la información. La guía moderna de contraseñas implica el uso de la autenticación multifactor para cualquier cuenta de valor, el uso de una frase con varias palabras y la no reutilización de contraseñas.</w:t>
      </w:r>
    </w:p>
  </w:comment>
  <w:comment w:id="80" w:author="hp" w:date="2021-09-03T19:49:00Z" w:initials="">
    <w:p w14:paraId="000001D1" w14:textId="77777777" w:rsidR="00063CAC" w:rsidRDefault="004B155E">
      <w:pPr>
        <w:widowControl w:val="0"/>
        <w:pBdr>
          <w:top w:val="nil"/>
          <w:left w:val="nil"/>
          <w:bottom w:val="nil"/>
          <w:right w:val="nil"/>
          <w:between w:val="nil"/>
        </w:pBdr>
        <w:spacing w:line="240" w:lineRule="auto"/>
        <w:rPr>
          <w:color w:val="000000"/>
        </w:rPr>
      </w:pPr>
      <w:r>
        <w:rPr>
          <w:color w:val="000000"/>
        </w:rPr>
        <w:t>Modal 3:</w:t>
      </w:r>
    </w:p>
    <w:p w14:paraId="000001D2" w14:textId="77777777" w:rsidR="00063CAC" w:rsidRDefault="00063CAC">
      <w:pPr>
        <w:widowControl w:val="0"/>
        <w:pBdr>
          <w:top w:val="nil"/>
          <w:left w:val="nil"/>
          <w:bottom w:val="nil"/>
          <w:right w:val="nil"/>
          <w:between w:val="nil"/>
        </w:pBdr>
        <w:spacing w:line="240" w:lineRule="auto"/>
        <w:rPr>
          <w:color w:val="000000"/>
        </w:rPr>
      </w:pPr>
    </w:p>
    <w:p w14:paraId="000001D3" w14:textId="77777777" w:rsidR="00063CAC" w:rsidRDefault="004B155E">
      <w:pPr>
        <w:widowControl w:val="0"/>
        <w:pBdr>
          <w:top w:val="nil"/>
          <w:left w:val="nil"/>
          <w:bottom w:val="nil"/>
          <w:right w:val="nil"/>
          <w:between w:val="nil"/>
        </w:pBdr>
        <w:spacing w:line="240" w:lineRule="auto"/>
        <w:rPr>
          <w:color w:val="000000"/>
        </w:rPr>
      </w:pPr>
      <w:r>
        <w:rPr>
          <w:color w:val="000000"/>
        </w:rPr>
        <w:t>Gestión de parches o Patch Management: es el proceso de aplicar actualizaciones a un sistema operativo, software, hardware o complemento. A menudo, estos parches abordan las vulnerabilidades identificadas que podrían permitir a los CTA el acceso no autorizado a los sistemas o redes de información. CIS (2021).</w:t>
      </w:r>
    </w:p>
  </w:comment>
  <w:comment w:id="81" w:author="Gloria Alzate" w:date="2023-10-12T07:56:00Z" w:initials="GA">
    <w:p w14:paraId="7F51B41E" w14:textId="77777777" w:rsidR="007F09F7" w:rsidRDefault="007F09F7" w:rsidP="00B1792C">
      <w:pPr>
        <w:pStyle w:val="Textocomentario"/>
      </w:pPr>
      <w:r>
        <w:rPr>
          <w:rStyle w:val="Refdecomentario"/>
        </w:rPr>
        <w:annotationRef/>
      </w:r>
      <w:hyperlink r:id="rId11" w:anchor="query=piramide%20en%20capas%20de%20redes&amp;position=2&amp;from_view=search&amp;track=ais" w:history="1">
        <w:r w:rsidRPr="00B1792C">
          <w:rPr>
            <w:rStyle w:val="Hipervnculo"/>
          </w:rPr>
          <w:t>https://www.freepik.es/vector-gratis/progreso-piramidal-o-barra-carga_1528895.htm#query=piramide%20en%20capas%20de%20redes&amp;position=2&amp;from_view=search&amp;track=ais</w:t>
        </w:r>
      </w:hyperlink>
    </w:p>
  </w:comment>
  <w:comment w:id="82" w:author="Alix Cecilia Chinchilla Rueda" w:date="2023-10-16T19:28:00Z" w:initials="ACCR">
    <w:p w14:paraId="7157EF78" w14:textId="77777777" w:rsidR="00A1121D" w:rsidRDefault="00A1121D">
      <w:pPr>
        <w:pStyle w:val="Textocomentario"/>
      </w:pPr>
      <w:r>
        <w:rPr>
          <w:rStyle w:val="Refdecomentario"/>
        </w:rPr>
        <w:annotationRef/>
      </w:r>
      <w:r>
        <w:rPr>
          <w:lang w:val="es-CO"/>
        </w:rPr>
        <w:t xml:space="preserve">Se debe rediseñar la figura y colocar tilde a las palabras: </w:t>
      </w:r>
    </w:p>
    <w:p w14:paraId="558ACA86" w14:textId="77777777" w:rsidR="00A1121D" w:rsidRDefault="00A1121D">
      <w:pPr>
        <w:pStyle w:val="Textocomentario"/>
      </w:pPr>
      <w:r>
        <w:rPr>
          <w:lang w:val="es-CO"/>
        </w:rPr>
        <w:t>Directivas y procedimientos</w:t>
      </w:r>
    </w:p>
    <w:p w14:paraId="4888614D" w14:textId="77777777" w:rsidR="00A1121D" w:rsidRDefault="00A1121D">
      <w:pPr>
        <w:pStyle w:val="Textocomentario"/>
      </w:pPr>
      <w:r>
        <w:rPr>
          <w:lang w:val="es-CO"/>
        </w:rPr>
        <w:t>Seguridad Física</w:t>
      </w:r>
    </w:p>
    <w:p w14:paraId="3309B305" w14:textId="77777777" w:rsidR="00A1121D" w:rsidRDefault="00A1121D">
      <w:pPr>
        <w:pStyle w:val="Textocomentario"/>
      </w:pPr>
      <w:r>
        <w:rPr>
          <w:lang w:val="es-CO"/>
        </w:rPr>
        <w:t>Perímetro</w:t>
      </w:r>
    </w:p>
    <w:p w14:paraId="16259DD0" w14:textId="77777777" w:rsidR="00A1121D" w:rsidRDefault="00A1121D">
      <w:pPr>
        <w:pStyle w:val="Textocomentario"/>
      </w:pPr>
      <w:r>
        <w:rPr>
          <w:lang w:val="es-CO"/>
        </w:rPr>
        <w:t xml:space="preserve">Red de </w:t>
      </w:r>
      <w:r>
        <w:rPr>
          <w:i/>
          <w:iCs/>
          <w:lang w:val="es-CO"/>
        </w:rPr>
        <w:t>Internet</w:t>
      </w:r>
    </w:p>
    <w:p w14:paraId="3C23E39E" w14:textId="77777777" w:rsidR="00A1121D" w:rsidRDefault="00A1121D">
      <w:pPr>
        <w:pStyle w:val="Textocomentario"/>
      </w:pPr>
      <w:r>
        <w:rPr>
          <w:i/>
          <w:iCs/>
          <w:lang w:val="es-CO"/>
        </w:rPr>
        <w:t>Host</w:t>
      </w:r>
    </w:p>
    <w:p w14:paraId="47E000EF" w14:textId="77777777" w:rsidR="00A1121D" w:rsidRDefault="00A1121D">
      <w:pPr>
        <w:pStyle w:val="Textocomentario"/>
      </w:pPr>
      <w:r>
        <w:rPr>
          <w:lang w:val="es-CO"/>
        </w:rPr>
        <w:t>Aplicación</w:t>
      </w:r>
    </w:p>
    <w:p w14:paraId="7790B72C" w14:textId="77777777" w:rsidR="00A1121D" w:rsidRDefault="00A1121D">
      <w:pPr>
        <w:pStyle w:val="Textocomentario"/>
      </w:pPr>
      <w:r>
        <w:rPr>
          <w:lang w:val="es-CO"/>
        </w:rPr>
        <w:t>Datos</w:t>
      </w:r>
    </w:p>
    <w:p w14:paraId="05D017D6" w14:textId="77777777" w:rsidR="00A1121D" w:rsidRDefault="00A1121D">
      <w:pPr>
        <w:pStyle w:val="Textocomentario"/>
      </w:pPr>
      <w:r>
        <w:rPr>
          <w:lang w:val="es-CO"/>
        </w:rPr>
        <w:t>Programa de aprendizaje para los usuarios.</w:t>
      </w:r>
    </w:p>
    <w:p w14:paraId="1B2F222B" w14:textId="77777777" w:rsidR="00A1121D" w:rsidRDefault="00A1121D">
      <w:pPr>
        <w:pStyle w:val="Textocomentario"/>
      </w:pPr>
      <w:r>
        <w:rPr>
          <w:lang w:val="es-CO"/>
        </w:rPr>
        <w:t>Guardias de seguridad, bloqueos, dispositivos de seguimiento.</w:t>
      </w:r>
    </w:p>
    <w:p w14:paraId="7A3E92A6" w14:textId="77777777" w:rsidR="00A1121D" w:rsidRDefault="00A1121D">
      <w:pPr>
        <w:pStyle w:val="Textocomentario"/>
      </w:pPr>
      <w:r>
        <w:rPr>
          <w:lang w:val="es-CO"/>
        </w:rPr>
        <w:t>Servidores de seguridad, sistemas de cuarentena de VPN.</w:t>
      </w:r>
    </w:p>
    <w:p w14:paraId="4D8CF200" w14:textId="77777777" w:rsidR="00A1121D" w:rsidRDefault="00A1121D">
      <w:pPr>
        <w:pStyle w:val="Textocomentario"/>
      </w:pPr>
      <w:r>
        <w:rPr>
          <w:lang w:val="es-CO"/>
        </w:rPr>
        <w:t>Segmentos de red, IPSec, NIDS.</w:t>
      </w:r>
    </w:p>
    <w:p w14:paraId="332CC20B" w14:textId="77777777" w:rsidR="00A1121D" w:rsidRDefault="00A1121D">
      <w:pPr>
        <w:pStyle w:val="Textocomentario"/>
      </w:pPr>
      <w:r>
        <w:rPr>
          <w:lang w:val="es-CO"/>
        </w:rPr>
        <w:t>Refuerzo del sistema operativo, administración de revisiones, autenticación, HIDS.</w:t>
      </w:r>
    </w:p>
    <w:p w14:paraId="571CE3E1" w14:textId="77777777" w:rsidR="00A1121D" w:rsidRDefault="00A1121D">
      <w:pPr>
        <w:pStyle w:val="Textocomentario"/>
      </w:pPr>
      <w:r>
        <w:rPr>
          <w:lang w:val="es-CO"/>
        </w:rPr>
        <w:t>Refuerzo de aplicaciones, antivirus.</w:t>
      </w:r>
    </w:p>
    <w:p w14:paraId="2021299D" w14:textId="77777777" w:rsidR="00A1121D" w:rsidRDefault="00A1121D" w:rsidP="00D34B77">
      <w:pPr>
        <w:pStyle w:val="Textocomentario"/>
      </w:pPr>
      <w:r>
        <w:rPr>
          <w:lang w:val="es-CO"/>
        </w:rPr>
        <w:t>ACL, Cifrado.</w:t>
      </w:r>
    </w:p>
  </w:comment>
  <w:comment w:id="89" w:author="Gloria Alzate" w:date="2023-10-12T09:51:00Z" w:initials="GA">
    <w:p w14:paraId="4300FDDC" w14:textId="7E1A81EE" w:rsidR="00AB6CD8" w:rsidRDefault="00AB6CD8">
      <w:pPr>
        <w:pStyle w:val="Textocomentario"/>
      </w:pPr>
      <w:r>
        <w:rPr>
          <w:rStyle w:val="Refdecomentario"/>
        </w:rPr>
        <w:annotationRef/>
      </w:r>
      <w:r>
        <w:rPr>
          <w:lang w:val="es-CO"/>
        </w:rPr>
        <w:t>Se sugiere colocar la imagen de referencia con los siguientes textos:</w:t>
      </w:r>
    </w:p>
    <w:p w14:paraId="1817AE7A" w14:textId="77777777" w:rsidR="00AB6CD8" w:rsidRDefault="00AB6CD8">
      <w:pPr>
        <w:pStyle w:val="Textocomentario"/>
      </w:pPr>
    </w:p>
    <w:p w14:paraId="5F8D31B8" w14:textId="77777777" w:rsidR="00AB6CD8" w:rsidRDefault="00AB6CD8">
      <w:pPr>
        <w:pStyle w:val="Textocomentario"/>
      </w:pPr>
      <w:r>
        <w:rPr>
          <w:color w:val="000000"/>
        </w:rPr>
        <w:t>La defensa en profundidad debe ser aplicada considerando las codependencias entre dispositivos, servicios y elementos de una red.</w:t>
      </w:r>
    </w:p>
    <w:p w14:paraId="46B950E9" w14:textId="77777777" w:rsidR="00AB6CD8" w:rsidRDefault="00AB6CD8">
      <w:pPr>
        <w:pStyle w:val="Textocomentario"/>
      </w:pPr>
    </w:p>
    <w:p w14:paraId="4E61D828" w14:textId="77777777" w:rsidR="00AB6CD8" w:rsidRDefault="00AB6CD8">
      <w:pPr>
        <w:pStyle w:val="Textocomentario"/>
      </w:pPr>
      <w:r>
        <w:rPr>
          <w:color w:val="000000"/>
        </w:rPr>
        <w:t>Los datos almacenados en equipos y manipulados por los usuarios deben recibir protección adecuada, considerando la clasificación, almacenado y etiquetado de la información.</w:t>
      </w:r>
    </w:p>
    <w:p w14:paraId="1AAE4462" w14:textId="77777777" w:rsidR="00AB6CD8" w:rsidRDefault="00AB6CD8">
      <w:pPr>
        <w:pStyle w:val="Textocomentario"/>
      </w:pPr>
    </w:p>
    <w:p w14:paraId="2A8232E1" w14:textId="77777777" w:rsidR="00AB6CD8" w:rsidRDefault="00AB6CD8">
      <w:pPr>
        <w:pStyle w:val="Textocomentario"/>
      </w:pPr>
      <w:r>
        <w:rPr>
          <w:color w:val="000000"/>
        </w:rPr>
        <w:t xml:space="preserve">Fuente: </w:t>
      </w:r>
      <w:hyperlink r:id="rId12" w:history="1">
        <w:r w:rsidRPr="00065DD3">
          <w:rPr>
            <w:rStyle w:val="Hipervnculo"/>
          </w:rPr>
          <w:t>https://img.freepik.com/vector-gratis/ilustracion-alojamiento-sitio-web-creativo-abstracto_23-2149225964.jpg?w=826&amp;t=st=1697121927~exp=1697122527~hmac=344a3a4e273c3038497b1a6b0d31710fcebd2688db204b510f0fede3181f8f35</w:t>
        </w:r>
      </w:hyperlink>
    </w:p>
    <w:p w14:paraId="5FE69BF5" w14:textId="77777777" w:rsidR="00AB6CD8" w:rsidRDefault="00AB6CD8">
      <w:pPr>
        <w:pStyle w:val="Textocomentario"/>
      </w:pPr>
    </w:p>
    <w:p w14:paraId="4EE40031" w14:textId="77777777" w:rsidR="00AB6CD8" w:rsidRDefault="00AB6CD8" w:rsidP="00065DD3">
      <w:pPr>
        <w:pStyle w:val="Textocomentario"/>
      </w:pPr>
    </w:p>
  </w:comment>
  <w:comment w:id="101" w:author="Gloria Alzate" w:date="2023-10-11T20:58:00Z" w:initials="GA">
    <w:p w14:paraId="67E8E8B5" w14:textId="77777777" w:rsidR="00252504" w:rsidRDefault="00252504">
      <w:pPr>
        <w:pStyle w:val="Textocomentario"/>
      </w:pPr>
      <w:r>
        <w:rPr>
          <w:rStyle w:val="Refdecomentario"/>
        </w:rPr>
        <w:annotationRef/>
      </w:r>
      <w:r>
        <w:t>Cambio el nombre de cargo, según directriz administrativo y en la depencia se nombra primero el centro al que pertenece según indicaciones de Liliana.</w:t>
      </w:r>
    </w:p>
    <w:p w14:paraId="6D344483" w14:textId="77777777" w:rsidR="00252504" w:rsidRDefault="00252504">
      <w:pPr>
        <w:pStyle w:val="Textocomentario"/>
      </w:pPr>
    </w:p>
    <w:p w14:paraId="6D379B4A" w14:textId="77777777" w:rsidR="00252504" w:rsidRDefault="00000000" w:rsidP="00A75866">
      <w:pPr>
        <w:pStyle w:val="Textocomentario"/>
      </w:pPr>
      <w:hyperlink r:id="rId13" w:anchor="/creditos" w:history="1">
        <w:r w:rsidR="00252504" w:rsidRPr="00A75866">
          <w:rPr>
            <w:rStyle w:val="Hipervnculo"/>
          </w:rPr>
          <w:t>https://ecored-bogota-dc.github.io/CF19_SUPERVISION_SISTEMAS_AGUA_SANEAMIENTO/#/creditos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0C7F3A" w15:done="0"/>
  <w15:commentEx w15:paraId="06797EE5" w15:done="0"/>
  <w15:commentEx w15:paraId="6AA749D3" w15:done="0"/>
  <w15:commentEx w15:paraId="4F36008C" w15:done="0"/>
  <w15:commentEx w15:paraId="1B078B48" w15:done="0"/>
  <w15:commentEx w15:paraId="791A9243" w15:done="0"/>
  <w15:commentEx w15:paraId="000001E8" w15:done="0"/>
  <w15:commentEx w15:paraId="6485EF57" w15:done="0"/>
  <w15:commentEx w15:paraId="000001F6" w15:done="0"/>
  <w15:commentEx w15:paraId="000001D4" w15:done="0"/>
  <w15:commentEx w15:paraId="1C825C1B" w15:done="0"/>
  <w15:commentEx w15:paraId="196C5951" w15:done="0"/>
  <w15:commentEx w15:paraId="5951CFA6" w15:done="0"/>
  <w15:commentEx w15:paraId="000001C5" w15:done="0"/>
  <w15:commentEx w15:paraId="3B233BEC" w15:done="0"/>
  <w15:commentEx w15:paraId="32039A4A" w15:done="0"/>
  <w15:commentEx w15:paraId="000001F5" w15:done="0"/>
  <w15:commentEx w15:paraId="000001E7" w15:done="0"/>
  <w15:commentEx w15:paraId="000001D3" w15:done="0"/>
  <w15:commentEx w15:paraId="7F51B41E" w15:done="0"/>
  <w15:commentEx w15:paraId="2021299D" w15:done="0"/>
  <w15:commentEx w15:paraId="4EE40031" w15:done="0"/>
  <w15:commentEx w15:paraId="6D379B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DE965A3" w16cex:dateUtc="2023-10-11T19:37:00Z"/>
  <w16cex:commentExtensible w16cex:durableId="633A0FF3" w16cex:dateUtc="2023-10-11T19:43:00Z"/>
  <w16cex:commentExtensible w16cex:durableId="24D75021" w16cex:dateUtc="2023-10-11T20:30:00Z"/>
  <w16cex:commentExtensible w16cex:durableId="1B8361BD" w16cex:dateUtc="2023-10-11T20:49:00Z"/>
  <w16cex:commentExtensible w16cex:durableId="2A790B3A" w16cex:dateUtc="2023-10-11T22:18:00Z"/>
  <w16cex:commentExtensible w16cex:durableId="09F775E5" w16cex:dateUtc="2023-10-11T22:28:00Z"/>
  <w16cex:commentExtensible w16cex:durableId="670724E4" w16cex:dateUtc="2023-10-12T00:09:00Z"/>
  <w16cex:commentExtensible w16cex:durableId="54B3BEBE" w16cex:dateUtc="2023-10-12T00:34:00Z"/>
  <w16cex:commentExtensible w16cex:durableId="6A705855" w16cex:dateUtc="2023-10-12T00:52:00Z"/>
  <w16cex:commentExtensible w16cex:durableId="35F63748" w16cex:dateUtc="2023-10-12T12:41:00Z"/>
  <w16cex:commentExtensible w16cex:durableId="42799A8A" w16cex:dateUtc="2023-10-12T12:46:00Z"/>
  <w16cex:commentExtensible w16cex:durableId="62A83700" w16cex:dateUtc="2023-10-12T12:48:00Z"/>
  <w16cex:commentExtensible w16cex:durableId="07D3E4CB" w16cex:dateUtc="2023-10-12T12:56:00Z"/>
  <w16cex:commentExtensible w16cex:durableId="28D80D49" w16cex:dateUtc="2023-10-17T00:28:00Z"/>
  <w16cex:commentExtensible w16cex:durableId="100FB77A" w16cex:dateUtc="2023-10-12T14:51:00Z"/>
  <w16cex:commentExtensible w16cex:durableId="33C5A0E0" w16cex:dateUtc="2023-10-12T0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0C7F3A" w16cid:durableId="1DE965A3"/>
  <w16cid:commentId w16cid:paraId="06797EE5" w16cid:durableId="633A0FF3"/>
  <w16cid:commentId w16cid:paraId="6AA749D3" w16cid:durableId="24D75021"/>
  <w16cid:commentId w16cid:paraId="4F36008C" w16cid:durableId="1B8361BD"/>
  <w16cid:commentId w16cid:paraId="1B078B48" w16cid:durableId="2A790B3A"/>
  <w16cid:commentId w16cid:paraId="791A9243" w16cid:durableId="09F775E5"/>
  <w16cid:commentId w16cid:paraId="000001E8" w16cid:durableId="7EA0BE96"/>
  <w16cid:commentId w16cid:paraId="6485EF57" w16cid:durableId="670724E4"/>
  <w16cid:commentId w16cid:paraId="000001F6" w16cid:durableId="6933C06B"/>
  <w16cid:commentId w16cid:paraId="000001D4" w16cid:durableId="05C1C4A8"/>
  <w16cid:commentId w16cid:paraId="1C825C1B" w16cid:durableId="54B3BEBE"/>
  <w16cid:commentId w16cid:paraId="196C5951" w16cid:durableId="6A705855"/>
  <w16cid:commentId w16cid:paraId="5951CFA6" w16cid:durableId="35F63748"/>
  <w16cid:commentId w16cid:paraId="000001C5" w16cid:durableId="72BEF905"/>
  <w16cid:commentId w16cid:paraId="3B233BEC" w16cid:durableId="42799A8A"/>
  <w16cid:commentId w16cid:paraId="32039A4A" w16cid:durableId="62A83700"/>
  <w16cid:commentId w16cid:paraId="000001F5" w16cid:durableId="37E987F7"/>
  <w16cid:commentId w16cid:paraId="000001E7" w16cid:durableId="6A4B290B"/>
  <w16cid:commentId w16cid:paraId="000001D3" w16cid:durableId="17FE730D"/>
  <w16cid:commentId w16cid:paraId="7F51B41E" w16cid:durableId="07D3E4CB"/>
  <w16cid:commentId w16cid:paraId="2021299D" w16cid:durableId="28D80D49"/>
  <w16cid:commentId w16cid:paraId="4EE40031" w16cid:durableId="100FB77A"/>
  <w16cid:commentId w16cid:paraId="6D379B4A" w16cid:durableId="33C5A0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14024" w14:textId="77777777" w:rsidR="00DD349F" w:rsidRDefault="00DD349F">
      <w:pPr>
        <w:spacing w:line="240" w:lineRule="auto"/>
      </w:pPr>
      <w:r>
        <w:separator/>
      </w:r>
    </w:p>
  </w:endnote>
  <w:endnote w:type="continuationSeparator" w:id="0">
    <w:p w14:paraId="7EE872E7" w14:textId="77777777" w:rsidR="00DD349F" w:rsidRDefault="00DD34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A" w14:textId="77777777" w:rsidR="00063CAC" w:rsidRDefault="00063CAC">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1BB" w14:textId="77777777" w:rsidR="00063CAC" w:rsidRDefault="00063CAC">
    <w:pPr>
      <w:pBdr>
        <w:top w:val="nil"/>
        <w:left w:val="nil"/>
        <w:bottom w:val="nil"/>
        <w:right w:val="nil"/>
        <w:between w:val="nil"/>
      </w:pBdr>
      <w:spacing w:line="240" w:lineRule="auto"/>
      <w:ind w:left="-2" w:hanging="2"/>
      <w:jc w:val="right"/>
      <w:rPr>
        <w:rFonts w:ascii="Times New Roman" w:eastAsia="Times New Roman" w:hAnsi="Times New Roman" w:cs="Times New Roman"/>
        <w:color w:val="000000"/>
        <w:sz w:val="24"/>
        <w:szCs w:val="24"/>
      </w:rPr>
    </w:pPr>
  </w:p>
  <w:p w14:paraId="000001BC" w14:textId="77777777" w:rsidR="00063CAC" w:rsidRDefault="00063C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1BD" w14:textId="77777777" w:rsidR="00063CAC" w:rsidRDefault="00063CAC">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1BE" w14:textId="77777777" w:rsidR="00063CAC" w:rsidRDefault="00063CAC">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74BD5" w14:textId="77777777" w:rsidR="00DD349F" w:rsidRDefault="00DD349F">
      <w:pPr>
        <w:spacing w:line="240" w:lineRule="auto"/>
      </w:pPr>
      <w:r>
        <w:separator/>
      </w:r>
    </w:p>
  </w:footnote>
  <w:footnote w:type="continuationSeparator" w:id="0">
    <w:p w14:paraId="11D6057F" w14:textId="77777777" w:rsidR="00DD349F" w:rsidRDefault="00DD34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8" w14:textId="71323B47" w:rsidR="00063CAC" w:rsidRDefault="00CC1B7C">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allowOverlap="1" wp14:anchorId="5FDCAAB5" wp14:editId="70647518">
          <wp:simplePos x="0" y="0"/>
          <wp:positionH relativeFrom="column">
            <wp:posOffset>2852420</wp:posOffset>
          </wp:positionH>
          <wp:positionV relativeFrom="paragraph">
            <wp:posOffset>-171450</wp:posOffset>
          </wp:positionV>
          <wp:extent cx="542290" cy="59753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290" cy="597535"/>
                  </a:xfrm>
                  <a:prstGeom prst="rect">
                    <a:avLst/>
                  </a:prstGeom>
                  <a:noFill/>
                </pic:spPr>
              </pic:pic>
            </a:graphicData>
          </a:graphic>
        </wp:anchor>
      </w:drawing>
    </w:r>
  </w:p>
  <w:p w14:paraId="000001B9" w14:textId="77777777" w:rsidR="00063CAC" w:rsidRDefault="00063CAC">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40FC0"/>
    <w:multiLevelType w:val="multilevel"/>
    <w:tmpl w:val="D63401FE"/>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28672B76"/>
    <w:multiLevelType w:val="multilevel"/>
    <w:tmpl w:val="0F9A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D27A45"/>
    <w:multiLevelType w:val="multilevel"/>
    <w:tmpl w:val="D746183A"/>
    <w:lvl w:ilvl="0">
      <w:start w:val="1"/>
      <w:numFmt w:val="decimal"/>
      <w:lvlText w:val="%1."/>
      <w:lvlJc w:val="left"/>
      <w:pPr>
        <w:ind w:left="360" w:hanging="360"/>
      </w:pPr>
      <w:rPr>
        <w:b/>
      </w:r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3" w15:restartNumberingAfterBreak="0">
    <w:nsid w:val="4C24426B"/>
    <w:multiLevelType w:val="multilevel"/>
    <w:tmpl w:val="AD841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ED4F68"/>
    <w:multiLevelType w:val="hybridMultilevel"/>
    <w:tmpl w:val="22DE2B36"/>
    <w:lvl w:ilvl="0" w:tplc="0B4A95A0">
      <w:start w:val="1"/>
      <w:numFmt w:val="bullet"/>
      <w:lvlText w:val="•"/>
      <w:lvlJc w:val="left"/>
      <w:pPr>
        <w:tabs>
          <w:tab w:val="num" w:pos="720"/>
        </w:tabs>
        <w:ind w:left="720" w:hanging="360"/>
      </w:pPr>
      <w:rPr>
        <w:rFonts w:ascii="Times New Roman" w:hAnsi="Times New Roman" w:hint="default"/>
      </w:rPr>
    </w:lvl>
    <w:lvl w:ilvl="1" w:tplc="953CB2F4" w:tentative="1">
      <w:start w:val="1"/>
      <w:numFmt w:val="bullet"/>
      <w:lvlText w:val="•"/>
      <w:lvlJc w:val="left"/>
      <w:pPr>
        <w:tabs>
          <w:tab w:val="num" w:pos="1440"/>
        </w:tabs>
        <w:ind w:left="1440" w:hanging="360"/>
      </w:pPr>
      <w:rPr>
        <w:rFonts w:ascii="Times New Roman" w:hAnsi="Times New Roman" w:hint="default"/>
      </w:rPr>
    </w:lvl>
    <w:lvl w:ilvl="2" w:tplc="CD641686" w:tentative="1">
      <w:start w:val="1"/>
      <w:numFmt w:val="bullet"/>
      <w:lvlText w:val="•"/>
      <w:lvlJc w:val="left"/>
      <w:pPr>
        <w:tabs>
          <w:tab w:val="num" w:pos="2160"/>
        </w:tabs>
        <w:ind w:left="2160" w:hanging="360"/>
      </w:pPr>
      <w:rPr>
        <w:rFonts w:ascii="Times New Roman" w:hAnsi="Times New Roman" w:hint="default"/>
      </w:rPr>
    </w:lvl>
    <w:lvl w:ilvl="3" w:tplc="8BEC6222" w:tentative="1">
      <w:start w:val="1"/>
      <w:numFmt w:val="bullet"/>
      <w:lvlText w:val="•"/>
      <w:lvlJc w:val="left"/>
      <w:pPr>
        <w:tabs>
          <w:tab w:val="num" w:pos="2880"/>
        </w:tabs>
        <w:ind w:left="2880" w:hanging="360"/>
      </w:pPr>
      <w:rPr>
        <w:rFonts w:ascii="Times New Roman" w:hAnsi="Times New Roman" w:hint="default"/>
      </w:rPr>
    </w:lvl>
    <w:lvl w:ilvl="4" w:tplc="186C34D6" w:tentative="1">
      <w:start w:val="1"/>
      <w:numFmt w:val="bullet"/>
      <w:lvlText w:val="•"/>
      <w:lvlJc w:val="left"/>
      <w:pPr>
        <w:tabs>
          <w:tab w:val="num" w:pos="3600"/>
        </w:tabs>
        <w:ind w:left="3600" w:hanging="360"/>
      </w:pPr>
      <w:rPr>
        <w:rFonts w:ascii="Times New Roman" w:hAnsi="Times New Roman" w:hint="default"/>
      </w:rPr>
    </w:lvl>
    <w:lvl w:ilvl="5" w:tplc="3CF28416" w:tentative="1">
      <w:start w:val="1"/>
      <w:numFmt w:val="bullet"/>
      <w:lvlText w:val="•"/>
      <w:lvlJc w:val="left"/>
      <w:pPr>
        <w:tabs>
          <w:tab w:val="num" w:pos="4320"/>
        </w:tabs>
        <w:ind w:left="4320" w:hanging="360"/>
      </w:pPr>
      <w:rPr>
        <w:rFonts w:ascii="Times New Roman" w:hAnsi="Times New Roman" w:hint="default"/>
      </w:rPr>
    </w:lvl>
    <w:lvl w:ilvl="6" w:tplc="EA24F124" w:tentative="1">
      <w:start w:val="1"/>
      <w:numFmt w:val="bullet"/>
      <w:lvlText w:val="•"/>
      <w:lvlJc w:val="left"/>
      <w:pPr>
        <w:tabs>
          <w:tab w:val="num" w:pos="5040"/>
        </w:tabs>
        <w:ind w:left="5040" w:hanging="360"/>
      </w:pPr>
      <w:rPr>
        <w:rFonts w:ascii="Times New Roman" w:hAnsi="Times New Roman" w:hint="default"/>
      </w:rPr>
    </w:lvl>
    <w:lvl w:ilvl="7" w:tplc="77EE88A8" w:tentative="1">
      <w:start w:val="1"/>
      <w:numFmt w:val="bullet"/>
      <w:lvlText w:val="•"/>
      <w:lvlJc w:val="left"/>
      <w:pPr>
        <w:tabs>
          <w:tab w:val="num" w:pos="5760"/>
        </w:tabs>
        <w:ind w:left="5760" w:hanging="360"/>
      </w:pPr>
      <w:rPr>
        <w:rFonts w:ascii="Times New Roman" w:hAnsi="Times New Roman" w:hint="default"/>
      </w:rPr>
    </w:lvl>
    <w:lvl w:ilvl="8" w:tplc="271A595E"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7A9278F2"/>
    <w:multiLevelType w:val="multilevel"/>
    <w:tmpl w:val="6C0C821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90717397">
    <w:abstractNumId w:val="2"/>
  </w:num>
  <w:num w:numId="2" w16cid:durableId="1347366435">
    <w:abstractNumId w:val="0"/>
  </w:num>
  <w:num w:numId="3" w16cid:durableId="1631548714">
    <w:abstractNumId w:val="5"/>
  </w:num>
  <w:num w:numId="4" w16cid:durableId="1930234403">
    <w:abstractNumId w:val="4"/>
  </w:num>
  <w:num w:numId="5" w16cid:durableId="1739867169">
    <w:abstractNumId w:val="3"/>
  </w:num>
  <w:num w:numId="6" w16cid:durableId="28744261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oria Alzate">
    <w15:presenceInfo w15:providerId="Windows Live" w15:userId="cdab09645ca1ce8f"/>
  </w15:person>
  <w15:person w15:author="Alix Cecilia Chinchilla Rueda">
    <w15:presenceInfo w15:providerId="None" w15:userId="Alix Cecilia Chinchilla Rue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CAC"/>
    <w:rsid w:val="00001A91"/>
    <w:rsid w:val="00063CAC"/>
    <w:rsid w:val="000B02E3"/>
    <w:rsid w:val="000B5025"/>
    <w:rsid w:val="000C148F"/>
    <w:rsid w:val="001639DB"/>
    <w:rsid w:val="00167125"/>
    <w:rsid w:val="00176FB6"/>
    <w:rsid w:val="001966EB"/>
    <w:rsid w:val="001A31B5"/>
    <w:rsid w:val="001B5812"/>
    <w:rsid w:val="0024394F"/>
    <w:rsid w:val="00252504"/>
    <w:rsid w:val="002C4B3D"/>
    <w:rsid w:val="002E374D"/>
    <w:rsid w:val="00302D18"/>
    <w:rsid w:val="00316DF7"/>
    <w:rsid w:val="0032553A"/>
    <w:rsid w:val="00333529"/>
    <w:rsid w:val="003408BC"/>
    <w:rsid w:val="003656AF"/>
    <w:rsid w:val="00382E2B"/>
    <w:rsid w:val="00387CF4"/>
    <w:rsid w:val="003E15F6"/>
    <w:rsid w:val="00401C9F"/>
    <w:rsid w:val="004B155E"/>
    <w:rsid w:val="004C640E"/>
    <w:rsid w:val="004D6141"/>
    <w:rsid w:val="004E0CBD"/>
    <w:rsid w:val="005553A8"/>
    <w:rsid w:val="005D6B7B"/>
    <w:rsid w:val="006360AE"/>
    <w:rsid w:val="00651368"/>
    <w:rsid w:val="00710247"/>
    <w:rsid w:val="00725D7F"/>
    <w:rsid w:val="007537E1"/>
    <w:rsid w:val="007B2E08"/>
    <w:rsid w:val="007C725C"/>
    <w:rsid w:val="007F09F7"/>
    <w:rsid w:val="008134F9"/>
    <w:rsid w:val="008B3FE5"/>
    <w:rsid w:val="0092598D"/>
    <w:rsid w:val="00980CA1"/>
    <w:rsid w:val="00994955"/>
    <w:rsid w:val="00997A65"/>
    <w:rsid w:val="009E7D96"/>
    <w:rsid w:val="00A1121D"/>
    <w:rsid w:val="00A22AF1"/>
    <w:rsid w:val="00A31AA3"/>
    <w:rsid w:val="00A5225B"/>
    <w:rsid w:val="00AB6CD8"/>
    <w:rsid w:val="00B057CB"/>
    <w:rsid w:val="00B05AC3"/>
    <w:rsid w:val="00B2553C"/>
    <w:rsid w:val="00B4119C"/>
    <w:rsid w:val="00C73EE0"/>
    <w:rsid w:val="00CC1B7C"/>
    <w:rsid w:val="00CC61F5"/>
    <w:rsid w:val="00D01D4D"/>
    <w:rsid w:val="00D572BA"/>
    <w:rsid w:val="00DC5467"/>
    <w:rsid w:val="00DD349F"/>
    <w:rsid w:val="00DF4CC1"/>
    <w:rsid w:val="00EC01BF"/>
    <w:rsid w:val="00ED3F0E"/>
    <w:rsid w:val="00F1743B"/>
    <w:rsid w:val="00F23937"/>
    <w:rsid w:val="00F53C22"/>
    <w:rsid w:val="00F678DA"/>
    <w:rsid w:val="00FB04B0"/>
    <w:rsid w:val="00FE313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324929"/>
  <w15:docId w15:val="{0791E501-675D-49A0-A514-CF38DA66A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customStyle="1" w:styleId="Normal0">
    <w:name w:val="Normal0"/>
  </w:style>
  <w:style w:type="paragraph" w:customStyle="1" w:styleId="heading10">
    <w:name w:val="heading 10"/>
    <w:basedOn w:val="Normal0"/>
    <w:next w:val="Normal0"/>
    <w:pPr>
      <w:keepNext/>
      <w:keepLines/>
      <w:spacing w:before="400" w:after="120"/>
      <w:outlineLvl w:val="0"/>
    </w:pPr>
    <w:rPr>
      <w:sz w:val="40"/>
      <w:szCs w:val="40"/>
    </w:rPr>
  </w:style>
  <w:style w:type="paragraph" w:customStyle="1" w:styleId="heading20">
    <w:name w:val="heading 20"/>
    <w:basedOn w:val="Normal0"/>
    <w:next w:val="Normal0"/>
    <w:pPr>
      <w:keepNext/>
      <w:keepLines/>
      <w:spacing w:before="360" w:after="120"/>
      <w:outlineLvl w:val="1"/>
    </w:pPr>
    <w:rPr>
      <w:sz w:val="32"/>
      <w:szCs w:val="32"/>
    </w:rPr>
  </w:style>
  <w:style w:type="paragraph" w:customStyle="1" w:styleId="heading30">
    <w:name w:val="heading 30"/>
    <w:basedOn w:val="Normal0"/>
    <w:next w:val="Normal0"/>
    <w:pPr>
      <w:keepNext/>
      <w:keepLines/>
      <w:spacing w:before="320" w:after="80"/>
      <w:outlineLvl w:val="2"/>
    </w:pPr>
    <w:rPr>
      <w:color w:val="434343"/>
      <w:sz w:val="28"/>
      <w:szCs w:val="28"/>
    </w:rPr>
  </w:style>
  <w:style w:type="paragraph" w:customStyle="1" w:styleId="heading40">
    <w:name w:val="heading 40"/>
    <w:basedOn w:val="Normal0"/>
    <w:next w:val="Normal0"/>
    <w:pPr>
      <w:keepNext/>
      <w:keepLines/>
      <w:spacing w:before="280" w:after="80"/>
      <w:outlineLvl w:val="3"/>
    </w:pPr>
    <w:rPr>
      <w:color w:val="666666"/>
      <w:sz w:val="24"/>
      <w:szCs w:val="24"/>
    </w:rPr>
  </w:style>
  <w:style w:type="paragraph" w:customStyle="1" w:styleId="heading50">
    <w:name w:val="heading 50"/>
    <w:basedOn w:val="Normal0"/>
    <w:next w:val="Normal0"/>
    <w:pPr>
      <w:keepNext/>
      <w:keepLines/>
      <w:spacing w:before="240" w:after="80"/>
      <w:outlineLvl w:val="4"/>
    </w:pPr>
    <w:rPr>
      <w:color w:val="666666"/>
    </w:rPr>
  </w:style>
  <w:style w:type="paragraph" w:customStyle="1" w:styleId="heading60">
    <w:name w:val="heading 60"/>
    <w:basedOn w:val="Normal0"/>
    <w:next w:val="Normal0"/>
    <w:pPr>
      <w:keepNext/>
      <w:keepLines/>
      <w:spacing w:before="240" w:after="80"/>
      <w:outlineLvl w:val="5"/>
    </w:pPr>
    <w:rPr>
      <w:i/>
      <w:color w:val="666666"/>
    </w:rPr>
  </w:style>
  <w:style w:type="table" w:customStyle="1" w:styleId="NormalTable00">
    <w:name w:val="Normal Table0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keepNext/>
      <w:keepLines/>
      <w:spacing w:after="60"/>
    </w:pPr>
    <w:rPr>
      <w:sz w:val="52"/>
      <w:szCs w:val="52"/>
    </w:rPr>
  </w:style>
  <w:style w:type="paragraph" w:styleId="Subttulo">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NormalTable00"/>
    <w:tblPr>
      <w:tblStyleRowBandSize w:val="1"/>
      <w:tblStyleColBandSize w:val="1"/>
      <w:tblCellMar>
        <w:top w:w="100" w:type="dxa"/>
        <w:left w:w="100" w:type="dxa"/>
        <w:bottom w:w="100" w:type="dxa"/>
        <w:right w:w="100" w:type="dxa"/>
      </w:tblCellMar>
    </w:tblPr>
  </w:style>
  <w:style w:type="table" w:customStyle="1" w:styleId="a0">
    <w:basedOn w:val="NormalTable00"/>
    <w:tblPr>
      <w:tblStyleRowBandSize w:val="1"/>
      <w:tblStyleColBandSize w:val="1"/>
      <w:tblCellMar>
        <w:top w:w="100" w:type="dxa"/>
        <w:left w:w="100" w:type="dxa"/>
        <w:bottom w:w="100" w:type="dxa"/>
        <w:right w:w="100" w:type="dxa"/>
      </w:tblCellMar>
    </w:tblPr>
  </w:style>
  <w:style w:type="table" w:customStyle="1" w:styleId="a1">
    <w:basedOn w:val="NormalTable00"/>
    <w:tblPr>
      <w:tblStyleRowBandSize w:val="1"/>
      <w:tblStyleColBandSize w:val="1"/>
      <w:tblCellMar>
        <w:top w:w="100" w:type="dxa"/>
        <w:left w:w="100" w:type="dxa"/>
        <w:bottom w:w="100" w:type="dxa"/>
        <w:right w:w="100" w:type="dxa"/>
      </w:tblCellMar>
    </w:tblPr>
  </w:style>
  <w:style w:type="table" w:styleId="Tablaconcuadrcula">
    <w:name w:val="Table Grid"/>
    <w:basedOn w:val="NormalTable0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paragraph" w:customStyle="1" w:styleId="Subtitle0">
    <w:name w:val="Subtitle0"/>
    <w:basedOn w:val="Normal0"/>
    <w:next w:val="Normal0"/>
    <w:pPr>
      <w:keepNext/>
      <w:keepLines/>
      <w:spacing w:after="320"/>
    </w:pPr>
    <w:rPr>
      <w:color w:val="666666"/>
      <w:sz w:val="30"/>
      <w:szCs w:val="30"/>
    </w:rPr>
  </w:style>
  <w:style w:type="table" w:customStyle="1" w:styleId="a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anormal"/>
    <w:tblPr>
      <w:tblStyleRowBandSize w:val="1"/>
      <w:tblStyleColBandSize w:val="1"/>
      <w:tblCellMar>
        <w:left w:w="70" w:type="dxa"/>
        <w:right w:w="70" w:type="dxa"/>
      </w:tblCellMar>
    </w:tblPr>
  </w:style>
  <w:style w:type="table" w:customStyle="1" w:styleId="a7">
    <w:basedOn w:val="Tablanormal"/>
    <w:tblPr>
      <w:tblStyleRowBandSize w:val="1"/>
      <w:tblStyleColBandSize w:val="1"/>
      <w:tblCellMar>
        <w:top w:w="15" w:type="dxa"/>
        <w:left w:w="15" w:type="dxa"/>
        <w:bottom w:w="15" w:type="dxa"/>
        <w:right w:w="15" w:type="dxa"/>
      </w:tblCellMar>
    </w:tblPr>
  </w:style>
  <w:style w:type="table" w:customStyle="1" w:styleId="a8">
    <w:basedOn w:val="Tablanormal"/>
    <w:tblPr>
      <w:tblStyleRowBandSize w:val="1"/>
      <w:tblStyleColBandSize w:val="1"/>
      <w:tblCellMar>
        <w:top w:w="15" w:type="dxa"/>
        <w:left w:w="15" w:type="dxa"/>
        <w:bottom w:w="15" w:type="dxa"/>
        <w:right w:w="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F678DA"/>
    <w:rPr>
      <w:color w:val="605E5C"/>
      <w:shd w:val="clear" w:color="auto" w:fill="E1DFDD"/>
    </w:rPr>
  </w:style>
  <w:style w:type="paragraph" w:customStyle="1" w:styleId="pf0">
    <w:name w:val="pf0"/>
    <w:basedOn w:val="Normal"/>
    <w:rsid w:val="00401C9F"/>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cf01">
    <w:name w:val="cf01"/>
    <w:basedOn w:val="Fuentedeprrafopredeter"/>
    <w:rsid w:val="00401C9F"/>
    <w:rPr>
      <w:rFonts w:ascii="Segoe UI" w:hAnsi="Segoe UI" w:cs="Segoe UI" w:hint="default"/>
      <w:sz w:val="18"/>
      <w:szCs w:val="18"/>
    </w:rPr>
  </w:style>
  <w:style w:type="paragraph" w:styleId="Revisin">
    <w:name w:val="Revision"/>
    <w:hidden/>
    <w:uiPriority w:val="99"/>
    <w:semiHidden/>
    <w:rsid w:val="001B5812"/>
    <w:pPr>
      <w:spacing w:line="240" w:lineRule="auto"/>
    </w:pPr>
  </w:style>
  <w:style w:type="character" w:styleId="Textoennegrita">
    <w:name w:val="Strong"/>
    <w:basedOn w:val="Fuentedeprrafopredeter"/>
    <w:uiPriority w:val="22"/>
    <w:qFormat/>
    <w:rsid w:val="00A522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121503">
      <w:bodyDiv w:val="1"/>
      <w:marLeft w:val="0"/>
      <w:marRight w:val="0"/>
      <w:marTop w:val="0"/>
      <w:marBottom w:val="0"/>
      <w:divBdr>
        <w:top w:val="none" w:sz="0" w:space="0" w:color="auto"/>
        <w:left w:val="none" w:sz="0" w:space="0" w:color="auto"/>
        <w:bottom w:val="none" w:sz="0" w:space="0" w:color="auto"/>
        <w:right w:val="none" w:sz="0" w:space="0" w:color="auto"/>
      </w:divBdr>
    </w:div>
    <w:div w:id="602348754">
      <w:bodyDiv w:val="1"/>
      <w:marLeft w:val="0"/>
      <w:marRight w:val="0"/>
      <w:marTop w:val="0"/>
      <w:marBottom w:val="0"/>
      <w:divBdr>
        <w:top w:val="none" w:sz="0" w:space="0" w:color="auto"/>
        <w:left w:val="none" w:sz="0" w:space="0" w:color="auto"/>
        <w:bottom w:val="none" w:sz="0" w:space="0" w:color="auto"/>
        <w:right w:val="none" w:sz="0" w:space="0" w:color="auto"/>
      </w:divBdr>
      <w:divsChild>
        <w:div w:id="30082389">
          <w:marLeft w:val="547"/>
          <w:marRight w:val="0"/>
          <w:marTop w:val="0"/>
          <w:marBottom w:val="0"/>
          <w:divBdr>
            <w:top w:val="none" w:sz="0" w:space="0" w:color="auto"/>
            <w:left w:val="none" w:sz="0" w:space="0" w:color="auto"/>
            <w:bottom w:val="none" w:sz="0" w:space="0" w:color="auto"/>
            <w:right w:val="none" w:sz="0" w:space="0" w:color="auto"/>
          </w:divBdr>
        </w:div>
      </w:divsChild>
    </w:div>
    <w:div w:id="611322663">
      <w:bodyDiv w:val="1"/>
      <w:marLeft w:val="0"/>
      <w:marRight w:val="0"/>
      <w:marTop w:val="0"/>
      <w:marBottom w:val="0"/>
      <w:divBdr>
        <w:top w:val="none" w:sz="0" w:space="0" w:color="auto"/>
        <w:left w:val="none" w:sz="0" w:space="0" w:color="auto"/>
        <w:bottom w:val="none" w:sz="0" w:space="0" w:color="auto"/>
        <w:right w:val="none" w:sz="0" w:space="0" w:color="auto"/>
      </w:divBdr>
    </w:div>
    <w:div w:id="1703096719">
      <w:bodyDiv w:val="1"/>
      <w:marLeft w:val="0"/>
      <w:marRight w:val="0"/>
      <w:marTop w:val="0"/>
      <w:marBottom w:val="0"/>
      <w:divBdr>
        <w:top w:val="none" w:sz="0" w:space="0" w:color="auto"/>
        <w:left w:val="none" w:sz="0" w:space="0" w:color="auto"/>
        <w:bottom w:val="none" w:sz="0" w:space="0" w:color="auto"/>
        <w:right w:val="none" w:sz="0" w:space="0" w:color="auto"/>
      </w:divBdr>
    </w:div>
    <w:div w:id="1953784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concepto-interfaz-firewall-proteccion-seguridad-cibernetica_17202557.htm" TargetMode="External"/><Relationship Id="rId13" Type="http://schemas.openxmlformats.org/officeDocument/2006/relationships/hyperlink" Target="https://ecored-bogota-dc.github.io/CF19_SUPERVISION_SISTEMAS_AGUA_SANEAMIENTO/" TargetMode="External"/><Relationship Id="rId3" Type="http://schemas.openxmlformats.org/officeDocument/2006/relationships/hyperlink" Target="https://www.freepik.es/foto-gratis/concepto-collage-html-css-hacker_36295469.htm" TargetMode="External"/><Relationship Id="rId7" Type="http://schemas.openxmlformats.org/officeDocument/2006/relationships/hyperlink" Target="https://stock.adobe.com/co/search/images?filters%5Bcontent_type%3Azip_vector%5D=1&amp;filters%5Binclude_stock_enterprise%5D=1&amp;filters%5Bcontent_type%3Aimage%5D=1&amp;k=OPERADORES+TECNICOS+EMPRESA+SEGURIDAD+&amp;order=relevance&amp;safe_search=1&amp;limit=100&amp;search_page=1&amp;search_type=usertyped&amp;acp=&amp;aco=OPERADORES+TECNICOS+EMPRESA+SEGURIDAD+&amp;get_facets=0&amp;asset_id=509237308" TargetMode="External"/><Relationship Id="rId12" Type="http://schemas.openxmlformats.org/officeDocument/2006/relationships/hyperlink" Target="https://img.freepik.com/vector-gratis/ilustracion-alojamiento-sitio-web-creativo-abstracto_23-2149225964.jpg?w=826&amp;t=st=1697121927~exp=1697122527~hmac=344a3a4e273c3038497b1a6b0d31710fcebd2688db204b510f0fede3181f8f35" TargetMode="External"/><Relationship Id="rId2" Type="http://schemas.openxmlformats.org/officeDocument/2006/relationships/hyperlink" Target="https://www.freepik.es/vector-gratis/investigacion-pequenos-empleados-valora-innovacion-escalas-desequilibradas-gente-negocios-trabajando-ideas-creativas-valor-ilustracion-vector-plano-inversion-dinero-valoracion-concepto-beneficio-financiero_21684285.htm" TargetMode="External"/><Relationship Id="rId1" Type="http://schemas.openxmlformats.org/officeDocument/2006/relationships/hyperlink" Target="https://www.freepik.es/vector-gratis/dibujado-mano-diseno-plano-recopilacion-datos-concepto-negocio_19822335.htm" TargetMode="External"/><Relationship Id="rId6" Type="http://schemas.openxmlformats.org/officeDocument/2006/relationships/hyperlink" Target="https://stock.adobe.com/co/images/cybersecurity-concept-data-protection-data-security-or-digital-security-with-circuit-board-padlock-technology-background-for-cyber-security-business-awareness-vector/642397210?prev_url=detail" TargetMode="External"/><Relationship Id="rId11" Type="http://schemas.openxmlformats.org/officeDocument/2006/relationships/hyperlink" Target="https://www.freepik.es/vector-gratis/progreso-piramidal-o-barra-carga_1528895.htm" TargetMode="External"/><Relationship Id="rId5" Type="http://schemas.openxmlformats.org/officeDocument/2006/relationships/hyperlink" Target="https://www.incibe.es/empresas/guias/glosario-de-terminos-de-ciberseguridad-una-guia-de-aproximacion-para-el" TargetMode="External"/><Relationship Id="rId10" Type="http://schemas.openxmlformats.org/officeDocument/2006/relationships/hyperlink" Target="https://www.freepik.es/vector-gratis/plantilla-ataque-ddos-servidor-isometrico_10155244.htm" TargetMode="External"/><Relationship Id="rId4" Type="http://schemas.openxmlformats.org/officeDocument/2006/relationships/hyperlink" Target="https://www.freepik.es/vector-gratis/plataforma-o-servicio-linea-etapa-madurez-periodo-ciclo-vida-proyecto-implementacion-desarrollo-proyectos-comerciales-plan-consulta-tutoriales-linea-ilustracion-plana-vectorial_26432923.htm" TargetMode="External"/><Relationship Id="rId9" Type="http://schemas.openxmlformats.org/officeDocument/2006/relationships/hyperlink" Target="https://www.freepik.es/foto-gratis/insignia-seguridad-internet-3d_38007814.htm"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6.png"/><Relationship Id="rId42" Type="http://schemas.openxmlformats.org/officeDocument/2006/relationships/diagramQuickStyle" Target="diagrams/quickStyle3.xml"/><Relationship Id="rId47" Type="http://schemas.openxmlformats.org/officeDocument/2006/relationships/diagramData" Target="diagrams/data4.xml"/><Relationship Id="rId63" Type="http://schemas.openxmlformats.org/officeDocument/2006/relationships/hyperlink" Target="https://www.cisecurity.org/spotlight/ei-isac-cybersecurity-spotlight-cia-triad/" TargetMode="External"/><Relationship Id="rId68" Type="http://schemas.openxmlformats.org/officeDocument/2006/relationships/image" Target="media/image21.png"/><Relationship Id="rId16"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hyperlink" Target="https://cdn.pixabay.com/photo/2020/04/20/20/57/people-discussion-5069845_960_720.jpg" TargetMode="External"/><Relationship Id="rId37" Type="http://schemas.microsoft.com/office/2007/relationships/diagramDrawing" Target="diagrams/drawing2.xml"/><Relationship Id="rId53" Type="http://schemas.openxmlformats.org/officeDocument/2006/relationships/hyperlink" Target="https://cdn.pixabay.com/photo/2018/03/10/12/00/teamwork-3213924_960_720.jpg" TargetMode="External"/><Relationship Id="rId58" Type="http://schemas.microsoft.com/office/2007/relationships/diagramDrawing" Target="diagrams/drawing5.xml"/><Relationship Id="rId74" Type="http://schemas.openxmlformats.org/officeDocument/2006/relationships/hyperlink" Target="http://polux.unipiloto.edu.co:8080/00002061.pdf" TargetMode="External"/><Relationship Id="rId79" Type="http://schemas.openxmlformats.org/officeDocument/2006/relationships/hyperlink" Target="https://docplayer.es/84386006-Planificacion-estrategica-ii-diagrama-de-gantt-pasaje-de-grado-de-comisario-a-comisario-inspector-pa-pe-pt.html" TargetMode="External"/><Relationship Id="rId5" Type="http://schemas.openxmlformats.org/officeDocument/2006/relationships/numbering" Target="numbering.xml"/><Relationship Id="rId61" Type="http://schemas.openxmlformats.org/officeDocument/2006/relationships/image" Target="media/image16.png"/><Relationship Id="rId82" Type="http://schemas.openxmlformats.org/officeDocument/2006/relationships/theme" Target="theme/theme1.xml"/><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diagramData" Target="diagrams/data1.xml"/><Relationship Id="rId27" Type="http://schemas.openxmlformats.org/officeDocument/2006/relationships/image" Target="media/image7.png"/><Relationship Id="rId30" Type="http://schemas.openxmlformats.org/officeDocument/2006/relationships/image" Target="media/image8.jpg"/><Relationship Id="rId35" Type="http://schemas.openxmlformats.org/officeDocument/2006/relationships/diagramQuickStyle" Target="diagrams/quickStyle2.xml"/><Relationship Id="rId43" Type="http://schemas.openxmlformats.org/officeDocument/2006/relationships/diagramColors" Target="diagrams/colors3.xml"/><Relationship Id="rId48" Type="http://schemas.openxmlformats.org/officeDocument/2006/relationships/diagramLayout" Target="diagrams/layout4.xml"/><Relationship Id="rId56" Type="http://schemas.openxmlformats.org/officeDocument/2006/relationships/diagramQuickStyle" Target="diagrams/quickStyle5.xml"/><Relationship Id="rId64" Type="http://schemas.openxmlformats.org/officeDocument/2006/relationships/image" Target="media/image18.png"/><Relationship Id="rId69" Type="http://schemas.openxmlformats.org/officeDocument/2006/relationships/image" Target="media/image22.png"/><Relationship Id="rId77" Type="http://schemas.openxmlformats.org/officeDocument/2006/relationships/hyperlink" Target="https://www.auditorlider.com/wp-content/uploads/2019/06/Administracion-8ed-Stephen-P.-Robbins-y-Mary-Coulter-1.pdf" TargetMode="External"/><Relationship Id="rId8" Type="http://schemas.openxmlformats.org/officeDocument/2006/relationships/webSettings" Target="webSettings.xml"/><Relationship Id="rId51" Type="http://schemas.microsoft.com/office/2007/relationships/diagramDrawing" Target="diagrams/drawing4.xml"/><Relationship Id="rId72" Type="http://schemas.openxmlformats.org/officeDocument/2006/relationships/hyperlink" Target="https://www.incibe.es/empresas/guias/glosario-de-terminos-de-ciberseguridad-una-guia-de-aproximacion-para-el"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footer" Target="footer1.xml"/><Relationship Id="rId25" Type="http://schemas.openxmlformats.org/officeDocument/2006/relationships/diagramColors" Target="diagrams/colors1.xml"/><Relationship Id="rId33" Type="http://schemas.openxmlformats.org/officeDocument/2006/relationships/diagramData" Target="diagrams/data2.xml"/><Relationship Id="rId38" Type="http://schemas.openxmlformats.org/officeDocument/2006/relationships/image" Target="media/image11.png"/><Relationship Id="rId46" Type="http://schemas.openxmlformats.org/officeDocument/2006/relationships/hyperlink" Target="https://cdn.pixabay.com/photo/2017/04/08/09/02/executive-2212770_960_720.jpg" TargetMode="External"/><Relationship Id="rId59" Type="http://schemas.openxmlformats.org/officeDocument/2006/relationships/image" Target="media/image15.jpg"/><Relationship Id="rId67" Type="http://schemas.openxmlformats.org/officeDocument/2006/relationships/hyperlink" Target="https://www.revistaespacios.com/a18v39n42/18394219.html" TargetMode="External"/><Relationship Id="rId20" Type="http://schemas.openxmlformats.org/officeDocument/2006/relationships/image" Target="media/image5.png"/><Relationship Id="rId41" Type="http://schemas.openxmlformats.org/officeDocument/2006/relationships/diagramLayout" Target="diagrams/layout3.xml"/><Relationship Id="rId54" Type="http://schemas.openxmlformats.org/officeDocument/2006/relationships/diagramData" Target="diagrams/data5.xml"/><Relationship Id="rId62" Type="http://schemas.openxmlformats.org/officeDocument/2006/relationships/image" Target="media/image17.png"/><Relationship Id="rId70" Type="http://schemas.openxmlformats.org/officeDocument/2006/relationships/image" Target="media/image23.png"/><Relationship Id="rId75" Type="http://schemas.openxmlformats.org/officeDocument/2006/relationships/hyperlink" Target="https://www.cisecurity.org/spotlight/cybersecurity-spotlight-defense-in-depth-did/"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Layout" Target="diagrams/layout1.xml"/><Relationship Id="rId28" Type="http://schemas.openxmlformats.org/officeDocument/2006/relationships/hyperlink" Target="https://www.incibe.es/empresas/guias/glosario-de-terminos-de-ciberseguridad-una-guia-de-aproximacion-para-el" TargetMode="External"/><Relationship Id="rId36" Type="http://schemas.openxmlformats.org/officeDocument/2006/relationships/diagramColors" Target="diagrams/colors2.xml"/><Relationship Id="rId49" Type="http://schemas.openxmlformats.org/officeDocument/2006/relationships/diagramQuickStyle" Target="diagrams/quickStyle4.xml"/><Relationship Id="rId57" Type="http://schemas.openxmlformats.org/officeDocument/2006/relationships/diagramColors" Target="diagrams/colors5.xml"/><Relationship Id="rId10" Type="http://schemas.openxmlformats.org/officeDocument/2006/relationships/endnotes" Target="endnotes.xml"/><Relationship Id="rId31" Type="http://schemas.openxmlformats.org/officeDocument/2006/relationships/image" Target="media/image9.jpg"/><Relationship Id="rId44" Type="http://schemas.microsoft.com/office/2007/relationships/diagramDrawing" Target="diagrams/drawing3.xml"/><Relationship Id="rId52" Type="http://schemas.openxmlformats.org/officeDocument/2006/relationships/image" Target="media/image13.jpg"/><Relationship Id="rId60" Type="http://schemas.openxmlformats.org/officeDocument/2006/relationships/hyperlink" Target="https://cdn.pixabay.com/photo/2018/05/08/08/42/handshake-3382503_960_720.jpg" TargetMode="External"/><Relationship Id="rId65" Type="http://schemas.openxmlformats.org/officeDocument/2006/relationships/image" Target="media/image19.png"/><Relationship Id="rId73" Type="http://schemas.openxmlformats.org/officeDocument/2006/relationships/hyperlink" Target="http://polux.unipiloto.edu.co:8080/00002061.pdf" TargetMode="External"/><Relationship Id="rId78" Type="http://schemas.openxmlformats.org/officeDocument/2006/relationships/hyperlink" Target="https://www.revistaespacios.com/a18v39n42/a18v39n42p19.pdf" TargetMode="Externa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hyperlink" Target="https://cdn.pixabay.com/photo/2018/03/28/12/44/head-3269125_960_720.png" TargetMode="External"/><Relationship Id="rId34" Type="http://schemas.openxmlformats.org/officeDocument/2006/relationships/diagramLayout" Target="diagrams/layout2.xml"/><Relationship Id="rId50" Type="http://schemas.openxmlformats.org/officeDocument/2006/relationships/diagramColors" Target="diagrams/colors4.xml"/><Relationship Id="rId55" Type="http://schemas.openxmlformats.org/officeDocument/2006/relationships/diagramLayout" Target="diagrams/layout5.xml"/><Relationship Id="rId76" Type="http://schemas.openxmlformats.org/officeDocument/2006/relationships/hyperlink" Target="https://www.welivesecurity.com/la-es/2021/03/26/defensa-profundidad-que-es-como-implementar-estrategia-ciberseguridad/" TargetMode="External"/><Relationship Id="rId7" Type="http://schemas.openxmlformats.org/officeDocument/2006/relationships/settings" Target="settings.xml"/><Relationship Id="rId71" Type="http://schemas.openxmlformats.org/officeDocument/2006/relationships/image" Target="media/image24.png"/><Relationship Id="rId2" Type="http://schemas.openxmlformats.org/officeDocument/2006/relationships/customXml" Target="../customXml/item2.xml"/><Relationship Id="rId29" Type="http://schemas.openxmlformats.org/officeDocument/2006/relationships/hyperlink" Target="https://www.incibe.es/empresas/guias/glosario-de-terminos-de-ciberseguridad-una-guia-de-aproximacion-para-el" TargetMode="External"/><Relationship Id="rId24" Type="http://schemas.openxmlformats.org/officeDocument/2006/relationships/diagramQuickStyle" Target="diagrams/quickStyle1.xml"/><Relationship Id="rId40" Type="http://schemas.openxmlformats.org/officeDocument/2006/relationships/diagramData" Target="diagrams/data3.xml"/><Relationship Id="rId45" Type="http://schemas.openxmlformats.org/officeDocument/2006/relationships/image" Target="media/image12.jpg"/><Relationship Id="rId66"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1" Type="http://schemas.openxmlformats.org/officeDocument/2006/relationships/image" Target="../media/image10.png"/></Relationships>
</file>

<file path=word/diagrams/_rels/data5.xml.rels><?xml version="1.0" encoding="UTF-8" standalone="yes"?>
<Relationships xmlns="http://schemas.openxmlformats.org/package/2006/relationships"><Relationship Id="rId1" Type="http://schemas.openxmlformats.org/officeDocument/2006/relationships/image" Target="../media/image14.jpg"/></Relationships>
</file>

<file path=word/diagrams/_rels/drawing2.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E4F195-6987-4894-B151-F185CF96597B}" type="doc">
      <dgm:prSet loTypeId="urn:microsoft.com/office/officeart/2005/8/layout/hProcess7" loCatId="list" qsTypeId="urn:microsoft.com/office/officeart/2005/8/quickstyle/simple1" qsCatId="simple" csTypeId="urn:microsoft.com/office/officeart/2005/8/colors/colorful2" csCatId="colorful" phldr="1"/>
      <dgm:spPr/>
      <dgm:t>
        <a:bodyPr/>
        <a:lstStyle/>
        <a:p>
          <a:endParaRPr lang="es-CO"/>
        </a:p>
      </dgm:t>
    </dgm:pt>
    <dgm:pt modelId="{A536FC32-5491-4D8B-AA0E-0BA8A436DED7}">
      <dgm:prSet phldrT="[Texto]"/>
      <dgm:spPr/>
      <dgm:t>
        <a:bodyPr/>
        <a:lstStyle/>
        <a:p>
          <a:r>
            <a:rPr lang="es-CO">
              <a:solidFill>
                <a:schemeClr val="tx1"/>
              </a:solidFill>
            </a:rPr>
            <a:t> </a:t>
          </a:r>
          <a:r>
            <a:rPr lang="es-CO" b="1">
              <a:solidFill>
                <a:schemeClr val="tx1"/>
              </a:solidFill>
            </a:rPr>
            <a:t>Ciber-resiliencia</a:t>
          </a:r>
        </a:p>
      </dgm:t>
    </dgm:pt>
    <dgm:pt modelId="{B2C6328E-63FF-44E8-A67F-D287E3F49801}" type="parTrans" cxnId="{D668B5E2-33B6-467F-8409-318E23C75DA2}">
      <dgm:prSet/>
      <dgm:spPr/>
      <dgm:t>
        <a:bodyPr/>
        <a:lstStyle/>
        <a:p>
          <a:endParaRPr lang="es-CO">
            <a:solidFill>
              <a:schemeClr val="tx1"/>
            </a:solidFill>
          </a:endParaRPr>
        </a:p>
      </dgm:t>
    </dgm:pt>
    <dgm:pt modelId="{FC85412F-0B45-41BA-995E-493B35C21888}" type="sibTrans" cxnId="{D668B5E2-33B6-467F-8409-318E23C75DA2}">
      <dgm:prSet/>
      <dgm:spPr/>
      <dgm:t>
        <a:bodyPr/>
        <a:lstStyle/>
        <a:p>
          <a:endParaRPr lang="es-CO">
            <a:solidFill>
              <a:schemeClr val="tx1"/>
            </a:solidFill>
          </a:endParaRPr>
        </a:p>
      </dgm:t>
    </dgm:pt>
    <dgm:pt modelId="{07F387CD-7065-45CD-B0D3-B6FEDBB9F937}">
      <dgm:prSet phldrT="[Texto]"/>
      <dgm:spPr/>
      <dgm:t>
        <a:bodyPr/>
        <a:lstStyle/>
        <a:p>
          <a:r>
            <a:rPr lang="es-CO">
              <a:solidFill>
                <a:schemeClr val="tx1"/>
              </a:solidFill>
            </a:rPr>
            <a:t>La ciberseguridad brinda a los gobiernos y las organizaciones la ciber-resiliencia como la capacidad para resistir, proteger y defender los sistemas de ciberataques.</a:t>
          </a:r>
        </a:p>
      </dgm:t>
    </dgm:pt>
    <dgm:pt modelId="{06DAE0F9-55D8-4618-89A9-5D0C9A6B7A8B}" type="parTrans" cxnId="{9FC6DF8A-AC1C-4615-A1D4-00D782FCB640}">
      <dgm:prSet/>
      <dgm:spPr/>
      <dgm:t>
        <a:bodyPr/>
        <a:lstStyle/>
        <a:p>
          <a:endParaRPr lang="es-CO">
            <a:solidFill>
              <a:schemeClr val="tx1"/>
            </a:solidFill>
          </a:endParaRPr>
        </a:p>
      </dgm:t>
    </dgm:pt>
    <dgm:pt modelId="{E2A0DDD7-4875-4592-BD92-1153D1309C4D}" type="sibTrans" cxnId="{9FC6DF8A-AC1C-4615-A1D4-00D782FCB640}">
      <dgm:prSet/>
      <dgm:spPr/>
      <dgm:t>
        <a:bodyPr/>
        <a:lstStyle/>
        <a:p>
          <a:endParaRPr lang="es-CO">
            <a:solidFill>
              <a:schemeClr val="tx1"/>
            </a:solidFill>
          </a:endParaRPr>
        </a:p>
      </dgm:t>
    </dgm:pt>
    <dgm:pt modelId="{5976A488-58D4-4F9C-BDEE-58C927F39569}">
      <dgm:prSet phldrT="[Texto]"/>
      <dgm:spPr/>
      <dgm:t>
        <a:bodyPr/>
        <a:lstStyle/>
        <a:p>
          <a:r>
            <a:rPr lang="es-CO" b="1">
              <a:solidFill>
                <a:schemeClr val="tx1"/>
              </a:solidFill>
            </a:rPr>
            <a:t>Personal y recursos</a:t>
          </a:r>
        </a:p>
      </dgm:t>
    </dgm:pt>
    <dgm:pt modelId="{5CB0E606-58F0-4EB6-8D58-4BF07612D26C}" type="parTrans" cxnId="{FC3ECDAD-FBBB-4330-96C1-2057EAA4247C}">
      <dgm:prSet/>
      <dgm:spPr/>
      <dgm:t>
        <a:bodyPr/>
        <a:lstStyle/>
        <a:p>
          <a:endParaRPr lang="es-CO">
            <a:solidFill>
              <a:schemeClr val="tx1"/>
            </a:solidFill>
          </a:endParaRPr>
        </a:p>
      </dgm:t>
    </dgm:pt>
    <dgm:pt modelId="{D0C9254D-3C42-45A8-B60D-2AA926C9F829}" type="sibTrans" cxnId="{FC3ECDAD-FBBB-4330-96C1-2057EAA4247C}">
      <dgm:prSet/>
      <dgm:spPr/>
      <dgm:t>
        <a:bodyPr/>
        <a:lstStyle/>
        <a:p>
          <a:endParaRPr lang="es-CO">
            <a:solidFill>
              <a:schemeClr val="tx1"/>
            </a:solidFill>
          </a:endParaRPr>
        </a:p>
      </dgm:t>
    </dgm:pt>
    <dgm:pt modelId="{AECF0AD7-53D7-4B38-812A-49588BA399B4}">
      <dgm:prSet phldrT="[Texto]"/>
      <dgm:spPr/>
      <dgm:t>
        <a:bodyPr/>
        <a:lstStyle/>
        <a:p>
          <a:r>
            <a:rPr lang="es-CO">
              <a:solidFill>
                <a:schemeClr val="tx1"/>
              </a:solidFill>
            </a:rPr>
            <a:t>Para poder apropiar la ciberseguridad en las organizaciones es importante que se cuente con el personal capacitado y los recursos necesarios.</a:t>
          </a:r>
        </a:p>
      </dgm:t>
    </dgm:pt>
    <dgm:pt modelId="{B7C19A9A-32BD-48A7-9C01-80584E5D7817}" type="parTrans" cxnId="{5E22B198-91CD-47CE-A220-3E5EFD9DB40D}">
      <dgm:prSet/>
      <dgm:spPr/>
      <dgm:t>
        <a:bodyPr/>
        <a:lstStyle/>
        <a:p>
          <a:endParaRPr lang="es-CO">
            <a:solidFill>
              <a:schemeClr val="tx1"/>
            </a:solidFill>
          </a:endParaRPr>
        </a:p>
      </dgm:t>
    </dgm:pt>
    <dgm:pt modelId="{55115D83-F978-4529-A2E0-9D01400CF468}" type="sibTrans" cxnId="{5E22B198-91CD-47CE-A220-3E5EFD9DB40D}">
      <dgm:prSet/>
      <dgm:spPr/>
      <dgm:t>
        <a:bodyPr/>
        <a:lstStyle/>
        <a:p>
          <a:endParaRPr lang="es-CO">
            <a:solidFill>
              <a:schemeClr val="tx1"/>
            </a:solidFill>
          </a:endParaRPr>
        </a:p>
      </dgm:t>
    </dgm:pt>
    <dgm:pt modelId="{AA859217-D490-4210-9A2D-4F8654DD7258}">
      <dgm:prSet phldrT="[Texto]"/>
      <dgm:spPr/>
      <dgm:t>
        <a:bodyPr/>
        <a:lstStyle/>
        <a:p>
          <a:r>
            <a:rPr lang="es-CO" b="1">
              <a:solidFill>
                <a:schemeClr val="tx1"/>
              </a:solidFill>
            </a:rPr>
            <a:t>Formación permanente</a:t>
          </a:r>
        </a:p>
      </dgm:t>
    </dgm:pt>
    <dgm:pt modelId="{3FDFFB5E-2CD9-4FD6-92C3-7AF399C6FACD}" type="parTrans" cxnId="{7DF88E95-97D2-4B87-8FE5-64210D478FD4}">
      <dgm:prSet/>
      <dgm:spPr/>
      <dgm:t>
        <a:bodyPr/>
        <a:lstStyle/>
        <a:p>
          <a:endParaRPr lang="es-CO">
            <a:solidFill>
              <a:schemeClr val="tx1"/>
            </a:solidFill>
          </a:endParaRPr>
        </a:p>
      </dgm:t>
    </dgm:pt>
    <dgm:pt modelId="{3EA0C3F6-01E1-44DF-B893-4E83DE82DFFB}" type="sibTrans" cxnId="{7DF88E95-97D2-4B87-8FE5-64210D478FD4}">
      <dgm:prSet/>
      <dgm:spPr/>
      <dgm:t>
        <a:bodyPr/>
        <a:lstStyle/>
        <a:p>
          <a:endParaRPr lang="es-CO">
            <a:solidFill>
              <a:schemeClr val="tx1"/>
            </a:solidFill>
          </a:endParaRPr>
        </a:p>
      </dgm:t>
    </dgm:pt>
    <dgm:pt modelId="{1551B52F-8D62-4586-AEB7-9722C659180A}">
      <dgm:prSet phldrT="[Texto]"/>
      <dgm:spPr/>
      <dgm:t>
        <a:bodyPr/>
        <a:lstStyle/>
        <a:p>
          <a:r>
            <a:rPr lang="es-CO">
              <a:solidFill>
                <a:schemeClr val="tx1"/>
              </a:solidFill>
            </a:rPr>
            <a:t>Apropiar la ciberseguridad en las organizaciones implica mantener la formación y concienciación permanentes, en ciberseguridad, como estrategia para el cumplimiento y mejora continua.</a:t>
          </a:r>
        </a:p>
      </dgm:t>
    </dgm:pt>
    <dgm:pt modelId="{86E8C332-D68F-46C1-AEFD-6EE1064379DA}" type="parTrans" cxnId="{83CEB88E-B831-4138-82D5-51A42FA9AE0C}">
      <dgm:prSet/>
      <dgm:spPr/>
      <dgm:t>
        <a:bodyPr/>
        <a:lstStyle/>
        <a:p>
          <a:endParaRPr lang="es-CO">
            <a:solidFill>
              <a:schemeClr val="tx1"/>
            </a:solidFill>
          </a:endParaRPr>
        </a:p>
      </dgm:t>
    </dgm:pt>
    <dgm:pt modelId="{2CC05DB6-7AF5-4147-8B57-311FB0152D0E}" type="sibTrans" cxnId="{83CEB88E-B831-4138-82D5-51A42FA9AE0C}">
      <dgm:prSet/>
      <dgm:spPr/>
      <dgm:t>
        <a:bodyPr/>
        <a:lstStyle/>
        <a:p>
          <a:endParaRPr lang="es-CO">
            <a:solidFill>
              <a:schemeClr val="tx1"/>
            </a:solidFill>
          </a:endParaRPr>
        </a:p>
      </dgm:t>
    </dgm:pt>
    <dgm:pt modelId="{1137BD58-168D-4759-A86C-67CE5445F7A9}" type="pres">
      <dgm:prSet presAssocID="{8DE4F195-6987-4894-B151-F185CF96597B}" presName="Name0" presStyleCnt="0">
        <dgm:presLayoutVars>
          <dgm:dir/>
          <dgm:animLvl val="lvl"/>
          <dgm:resizeHandles val="exact"/>
        </dgm:presLayoutVars>
      </dgm:prSet>
      <dgm:spPr/>
    </dgm:pt>
    <dgm:pt modelId="{26077C59-AEF8-4077-9D8A-6734466C1E86}" type="pres">
      <dgm:prSet presAssocID="{A536FC32-5491-4D8B-AA0E-0BA8A436DED7}" presName="compositeNode" presStyleCnt="0">
        <dgm:presLayoutVars>
          <dgm:bulletEnabled val="1"/>
        </dgm:presLayoutVars>
      </dgm:prSet>
      <dgm:spPr/>
    </dgm:pt>
    <dgm:pt modelId="{4B1AB4DC-D81B-4D2B-9CA5-944B0016FF01}" type="pres">
      <dgm:prSet presAssocID="{A536FC32-5491-4D8B-AA0E-0BA8A436DED7}" presName="bgRect" presStyleLbl="node1" presStyleIdx="0" presStyleCnt="3"/>
      <dgm:spPr/>
    </dgm:pt>
    <dgm:pt modelId="{A32F1259-BD93-406B-846C-6C851CC574AD}" type="pres">
      <dgm:prSet presAssocID="{A536FC32-5491-4D8B-AA0E-0BA8A436DED7}" presName="parentNode" presStyleLbl="node1" presStyleIdx="0" presStyleCnt="3">
        <dgm:presLayoutVars>
          <dgm:chMax val="0"/>
          <dgm:bulletEnabled val="1"/>
        </dgm:presLayoutVars>
      </dgm:prSet>
      <dgm:spPr/>
    </dgm:pt>
    <dgm:pt modelId="{90966EE4-F7C8-4FD7-B377-1C265B1BFE4A}" type="pres">
      <dgm:prSet presAssocID="{A536FC32-5491-4D8B-AA0E-0BA8A436DED7}" presName="childNode" presStyleLbl="node1" presStyleIdx="0" presStyleCnt="3">
        <dgm:presLayoutVars>
          <dgm:bulletEnabled val="1"/>
        </dgm:presLayoutVars>
      </dgm:prSet>
      <dgm:spPr/>
    </dgm:pt>
    <dgm:pt modelId="{84E62E49-E40F-49BD-BF41-F7B22AD56BD6}" type="pres">
      <dgm:prSet presAssocID="{FC85412F-0B45-41BA-995E-493B35C21888}" presName="hSp" presStyleCnt="0"/>
      <dgm:spPr/>
    </dgm:pt>
    <dgm:pt modelId="{2C9CFD19-5797-4D5F-9628-8BFD0F3F7D33}" type="pres">
      <dgm:prSet presAssocID="{FC85412F-0B45-41BA-995E-493B35C21888}" presName="vProcSp" presStyleCnt="0"/>
      <dgm:spPr/>
    </dgm:pt>
    <dgm:pt modelId="{E5C712EA-9841-4700-9139-A5243E2DF06E}" type="pres">
      <dgm:prSet presAssocID="{FC85412F-0B45-41BA-995E-493B35C21888}" presName="vSp1" presStyleCnt="0"/>
      <dgm:spPr/>
    </dgm:pt>
    <dgm:pt modelId="{EE49427B-A195-4F7E-B0C2-B2354893BB31}" type="pres">
      <dgm:prSet presAssocID="{FC85412F-0B45-41BA-995E-493B35C21888}" presName="simulatedConn" presStyleLbl="solidFgAcc1" presStyleIdx="0" presStyleCnt="2"/>
      <dgm:spPr/>
    </dgm:pt>
    <dgm:pt modelId="{14A66AEF-9DBE-4165-94C9-8929C6599490}" type="pres">
      <dgm:prSet presAssocID="{FC85412F-0B45-41BA-995E-493B35C21888}" presName="vSp2" presStyleCnt="0"/>
      <dgm:spPr/>
    </dgm:pt>
    <dgm:pt modelId="{25038850-6580-4335-A598-4B53849823B7}" type="pres">
      <dgm:prSet presAssocID="{FC85412F-0B45-41BA-995E-493B35C21888}" presName="sibTrans" presStyleCnt="0"/>
      <dgm:spPr/>
    </dgm:pt>
    <dgm:pt modelId="{DFBB5F43-6FD1-4421-B7F1-46877AAA64DD}" type="pres">
      <dgm:prSet presAssocID="{5976A488-58D4-4F9C-BDEE-58C927F39569}" presName="compositeNode" presStyleCnt="0">
        <dgm:presLayoutVars>
          <dgm:bulletEnabled val="1"/>
        </dgm:presLayoutVars>
      </dgm:prSet>
      <dgm:spPr/>
    </dgm:pt>
    <dgm:pt modelId="{4E9E2A43-B2DA-4D84-ACBE-9370D0C6D40B}" type="pres">
      <dgm:prSet presAssocID="{5976A488-58D4-4F9C-BDEE-58C927F39569}" presName="bgRect" presStyleLbl="node1" presStyleIdx="1" presStyleCnt="3"/>
      <dgm:spPr/>
    </dgm:pt>
    <dgm:pt modelId="{F9CE9651-CEA9-452A-B12D-8CA606F218D9}" type="pres">
      <dgm:prSet presAssocID="{5976A488-58D4-4F9C-BDEE-58C927F39569}" presName="parentNode" presStyleLbl="node1" presStyleIdx="1" presStyleCnt="3">
        <dgm:presLayoutVars>
          <dgm:chMax val="0"/>
          <dgm:bulletEnabled val="1"/>
        </dgm:presLayoutVars>
      </dgm:prSet>
      <dgm:spPr/>
    </dgm:pt>
    <dgm:pt modelId="{6E114D31-1E77-4AF1-931B-F19ACE3C435E}" type="pres">
      <dgm:prSet presAssocID="{5976A488-58D4-4F9C-BDEE-58C927F39569}" presName="childNode" presStyleLbl="node1" presStyleIdx="1" presStyleCnt="3">
        <dgm:presLayoutVars>
          <dgm:bulletEnabled val="1"/>
        </dgm:presLayoutVars>
      </dgm:prSet>
      <dgm:spPr/>
    </dgm:pt>
    <dgm:pt modelId="{FF857E64-3891-4B3C-8887-694CCA3818D9}" type="pres">
      <dgm:prSet presAssocID="{D0C9254D-3C42-45A8-B60D-2AA926C9F829}" presName="hSp" presStyleCnt="0"/>
      <dgm:spPr/>
    </dgm:pt>
    <dgm:pt modelId="{880A0D1D-1575-4734-9ED1-807ACA4B04D2}" type="pres">
      <dgm:prSet presAssocID="{D0C9254D-3C42-45A8-B60D-2AA926C9F829}" presName="vProcSp" presStyleCnt="0"/>
      <dgm:spPr/>
    </dgm:pt>
    <dgm:pt modelId="{0AAE227D-30A4-4C83-B182-BB0EF2FB89E9}" type="pres">
      <dgm:prSet presAssocID="{D0C9254D-3C42-45A8-B60D-2AA926C9F829}" presName="vSp1" presStyleCnt="0"/>
      <dgm:spPr/>
    </dgm:pt>
    <dgm:pt modelId="{F649AC33-0800-4DCF-9F86-DB044603B3BD}" type="pres">
      <dgm:prSet presAssocID="{D0C9254D-3C42-45A8-B60D-2AA926C9F829}" presName="simulatedConn" presStyleLbl="solidFgAcc1" presStyleIdx="1" presStyleCnt="2"/>
      <dgm:spPr/>
    </dgm:pt>
    <dgm:pt modelId="{300128B5-C8E2-4D8E-8F21-94DC4F462F63}" type="pres">
      <dgm:prSet presAssocID="{D0C9254D-3C42-45A8-B60D-2AA926C9F829}" presName="vSp2" presStyleCnt="0"/>
      <dgm:spPr/>
    </dgm:pt>
    <dgm:pt modelId="{E973BBBA-D73B-4CB6-94AC-EF0F4638AC39}" type="pres">
      <dgm:prSet presAssocID="{D0C9254D-3C42-45A8-B60D-2AA926C9F829}" presName="sibTrans" presStyleCnt="0"/>
      <dgm:spPr/>
    </dgm:pt>
    <dgm:pt modelId="{3EFF3D58-9DF9-4F88-B468-407DD4657032}" type="pres">
      <dgm:prSet presAssocID="{AA859217-D490-4210-9A2D-4F8654DD7258}" presName="compositeNode" presStyleCnt="0">
        <dgm:presLayoutVars>
          <dgm:bulletEnabled val="1"/>
        </dgm:presLayoutVars>
      </dgm:prSet>
      <dgm:spPr/>
    </dgm:pt>
    <dgm:pt modelId="{4284E3C9-C72D-48F3-92D9-7FB5C32A1891}" type="pres">
      <dgm:prSet presAssocID="{AA859217-D490-4210-9A2D-4F8654DD7258}" presName="bgRect" presStyleLbl="node1" presStyleIdx="2" presStyleCnt="3"/>
      <dgm:spPr/>
    </dgm:pt>
    <dgm:pt modelId="{3C122747-4C6B-4CAB-B622-E9071522A28A}" type="pres">
      <dgm:prSet presAssocID="{AA859217-D490-4210-9A2D-4F8654DD7258}" presName="parentNode" presStyleLbl="node1" presStyleIdx="2" presStyleCnt="3">
        <dgm:presLayoutVars>
          <dgm:chMax val="0"/>
          <dgm:bulletEnabled val="1"/>
        </dgm:presLayoutVars>
      </dgm:prSet>
      <dgm:spPr/>
    </dgm:pt>
    <dgm:pt modelId="{36E3EF8E-CCC3-40DA-9882-ABF1186F1BAA}" type="pres">
      <dgm:prSet presAssocID="{AA859217-D490-4210-9A2D-4F8654DD7258}" presName="childNode" presStyleLbl="node1" presStyleIdx="2" presStyleCnt="3">
        <dgm:presLayoutVars>
          <dgm:bulletEnabled val="1"/>
        </dgm:presLayoutVars>
      </dgm:prSet>
      <dgm:spPr/>
    </dgm:pt>
  </dgm:ptLst>
  <dgm:cxnLst>
    <dgm:cxn modelId="{3C59F962-1C5F-4A33-8950-23A46F0B9F3A}" type="presOf" srcId="{A536FC32-5491-4D8B-AA0E-0BA8A436DED7}" destId="{A32F1259-BD93-406B-846C-6C851CC574AD}" srcOrd="1" destOrd="0" presId="urn:microsoft.com/office/officeart/2005/8/layout/hProcess7"/>
    <dgm:cxn modelId="{9EC7864E-C477-4CB7-A235-4DB25C1F7D9A}" type="presOf" srcId="{5976A488-58D4-4F9C-BDEE-58C927F39569}" destId="{4E9E2A43-B2DA-4D84-ACBE-9370D0C6D40B}" srcOrd="0" destOrd="0" presId="urn:microsoft.com/office/officeart/2005/8/layout/hProcess7"/>
    <dgm:cxn modelId="{F9DBC872-E665-4D5E-88A1-55FCA57392D7}" type="presOf" srcId="{AA859217-D490-4210-9A2D-4F8654DD7258}" destId="{4284E3C9-C72D-48F3-92D9-7FB5C32A1891}" srcOrd="0" destOrd="0" presId="urn:microsoft.com/office/officeart/2005/8/layout/hProcess7"/>
    <dgm:cxn modelId="{9FC6DF8A-AC1C-4615-A1D4-00D782FCB640}" srcId="{A536FC32-5491-4D8B-AA0E-0BA8A436DED7}" destId="{07F387CD-7065-45CD-B0D3-B6FEDBB9F937}" srcOrd="0" destOrd="0" parTransId="{06DAE0F9-55D8-4618-89A9-5D0C9A6B7A8B}" sibTransId="{E2A0DDD7-4875-4592-BD92-1153D1309C4D}"/>
    <dgm:cxn modelId="{83CEB88E-B831-4138-82D5-51A42FA9AE0C}" srcId="{AA859217-D490-4210-9A2D-4F8654DD7258}" destId="{1551B52F-8D62-4586-AEB7-9722C659180A}" srcOrd="0" destOrd="0" parTransId="{86E8C332-D68F-46C1-AEFD-6EE1064379DA}" sibTransId="{2CC05DB6-7AF5-4147-8B57-311FB0152D0E}"/>
    <dgm:cxn modelId="{7DF88E95-97D2-4B87-8FE5-64210D478FD4}" srcId="{8DE4F195-6987-4894-B151-F185CF96597B}" destId="{AA859217-D490-4210-9A2D-4F8654DD7258}" srcOrd="2" destOrd="0" parTransId="{3FDFFB5E-2CD9-4FD6-92C3-7AF399C6FACD}" sibTransId="{3EA0C3F6-01E1-44DF-B893-4E83DE82DFFB}"/>
    <dgm:cxn modelId="{5E22B198-91CD-47CE-A220-3E5EFD9DB40D}" srcId="{5976A488-58D4-4F9C-BDEE-58C927F39569}" destId="{AECF0AD7-53D7-4B38-812A-49588BA399B4}" srcOrd="0" destOrd="0" parTransId="{B7C19A9A-32BD-48A7-9C01-80584E5D7817}" sibTransId="{55115D83-F978-4529-A2E0-9D01400CF468}"/>
    <dgm:cxn modelId="{2B29029D-9A05-4E2C-9A0E-E0A7B795A38F}" type="presOf" srcId="{1551B52F-8D62-4586-AEB7-9722C659180A}" destId="{36E3EF8E-CCC3-40DA-9882-ABF1186F1BAA}" srcOrd="0" destOrd="0" presId="urn:microsoft.com/office/officeart/2005/8/layout/hProcess7"/>
    <dgm:cxn modelId="{FC3ECDAD-FBBB-4330-96C1-2057EAA4247C}" srcId="{8DE4F195-6987-4894-B151-F185CF96597B}" destId="{5976A488-58D4-4F9C-BDEE-58C927F39569}" srcOrd="1" destOrd="0" parTransId="{5CB0E606-58F0-4EB6-8D58-4BF07612D26C}" sibTransId="{D0C9254D-3C42-45A8-B60D-2AA926C9F829}"/>
    <dgm:cxn modelId="{A5A796C4-6434-40C5-B186-B4DBA9A1418A}" type="presOf" srcId="{07F387CD-7065-45CD-B0D3-B6FEDBB9F937}" destId="{90966EE4-F7C8-4FD7-B377-1C265B1BFE4A}" srcOrd="0" destOrd="0" presId="urn:microsoft.com/office/officeart/2005/8/layout/hProcess7"/>
    <dgm:cxn modelId="{C8760DE0-CCF2-4CD7-8FA4-0C731D4171D4}" type="presOf" srcId="{8DE4F195-6987-4894-B151-F185CF96597B}" destId="{1137BD58-168D-4759-A86C-67CE5445F7A9}" srcOrd="0" destOrd="0" presId="urn:microsoft.com/office/officeart/2005/8/layout/hProcess7"/>
    <dgm:cxn modelId="{D668B5E2-33B6-467F-8409-318E23C75DA2}" srcId="{8DE4F195-6987-4894-B151-F185CF96597B}" destId="{A536FC32-5491-4D8B-AA0E-0BA8A436DED7}" srcOrd="0" destOrd="0" parTransId="{B2C6328E-63FF-44E8-A67F-D287E3F49801}" sibTransId="{FC85412F-0B45-41BA-995E-493B35C21888}"/>
    <dgm:cxn modelId="{AA2A4CE7-60E6-4FFE-ADFC-CC62DA62E964}" type="presOf" srcId="{A536FC32-5491-4D8B-AA0E-0BA8A436DED7}" destId="{4B1AB4DC-D81B-4D2B-9CA5-944B0016FF01}" srcOrd="0" destOrd="0" presId="urn:microsoft.com/office/officeart/2005/8/layout/hProcess7"/>
    <dgm:cxn modelId="{42CDCCF3-CCCE-4693-8FB8-043BE4108E8B}" type="presOf" srcId="{5976A488-58D4-4F9C-BDEE-58C927F39569}" destId="{F9CE9651-CEA9-452A-B12D-8CA606F218D9}" srcOrd="1" destOrd="0" presId="urn:microsoft.com/office/officeart/2005/8/layout/hProcess7"/>
    <dgm:cxn modelId="{3894E8FD-60A9-45C6-B3A6-0064ADE3BE32}" type="presOf" srcId="{AA859217-D490-4210-9A2D-4F8654DD7258}" destId="{3C122747-4C6B-4CAB-B622-E9071522A28A}" srcOrd="1" destOrd="0" presId="urn:microsoft.com/office/officeart/2005/8/layout/hProcess7"/>
    <dgm:cxn modelId="{DCC09DFE-19AB-4A2B-9D0C-B99EF63E6574}" type="presOf" srcId="{AECF0AD7-53D7-4B38-812A-49588BA399B4}" destId="{6E114D31-1E77-4AF1-931B-F19ACE3C435E}" srcOrd="0" destOrd="0" presId="urn:microsoft.com/office/officeart/2005/8/layout/hProcess7"/>
    <dgm:cxn modelId="{A02395BF-1BC4-452B-AAFE-B4BD362B7B00}" type="presParOf" srcId="{1137BD58-168D-4759-A86C-67CE5445F7A9}" destId="{26077C59-AEF8-4077-9D8A-6734466C1E86}" srcOrd="0" destOrd="0" presId="urn:microsoft.com/office/officeart/2005/8/layout/hProcess7"/>
    <dgm:cxn modelId="{295B119E-7A06-4C2F-B176-5558E489060F}" type="presParOf" srcId="{26077C59-AEF8-4077-9D8A-6734466C1E86}" destId="{4B1AB4DC-D81B-4D2B-9CA5-944B0016FF01}" srcOrd="0" destOrd="0" presId="urn:microsoft.com/office/officeart/2005/8/layout/hProcess7"/>
    <dgm:cxn modelId="{9F2FB770-20CE-4D99-B0FE-9223E0BDEAB7}" type="presParOf" srcId="{26077C59-AEF8-4077-9D8A-6734466C1E86}" destId="{A32F1259-BD93-406B-846C-6C851CC574AD}" srcOrd="1" destOrd="0" presId="urn:microsoft.com/office/officeart/2005/8/layout/hProcess7"/>
    <dgm:cxn modelId="{61BBC14A-A3F7-4BCC-B1C0-C39874E70813}" type="presParOf" srcId="{26077C59-AEF8-4077-9D8A-6734466C1E86}" destId="{90966EE4-F7C8-4FD7-B377-1C265B1BFE4A}" srcOrd="2" destOrd="0" presId="urn:microsoft.com/office/officeart/2005/8/layout/hProcess7"/>
    <dgm:cxn modelId="{E93D9D11-D481-4ABE-B078-C19010735D51}" type="presParOf" srcId="{1137BD58-168D-4759-A86C-67CE5445F7A9}" destId="{84E62E49-E40F-49BD-BF41-F7B22AD56BD6}" srcOrd="1" destOrd="0" presId="urn:microsoft.com/office/officeart/2005/8/layout/hProcess7"/>
    <dgm:cxn modelId="{339808A9-6B4B-44F8-A51F-E1460B5F4737}" type="presParOf" srcId="{1137BD58-168D-4759-A86C-67CE5445F7A9}" destId="{2C9CFD19-5797-4D5F-9628-8BFD0F3F7D33}" srcOrd="2" destOrd="0" presId="urn:microsoft.com/office/officeart/2005/8/layout/hProcess7"/>
    <dgm:cxn modelId="{9EA65941-31EA-4562-B9A9-7E3E3AFAA91C}" type="presParOf" srcId="{2C9CFD19-5797-4D5F-9628-8BFD0F3F7D33}" destId="{E5C712EA-9841-4700-9139-A5243E2DF06E}" srcOrd="0" destOrd="0" presId="urn:microsoft.com/office/officeart/2005/8/layout/hProcess7"/>
    <dgm:cxn modelId="{053ED3F5-6ED6-4901-9C8C-93CEBA9AB324}" type="presParOf" srcId="{2C9CFD19-5797-4D5F-9628-8BFD0F3F7D33}" destId="{EE49427B-A195-4F7E-B0C2-B2354893BB31}" srcOrd="1" destOrd="0" presId="urn:microsoft.com/office/officeart/2005/8/layout/hProcess7"/>
    <dgm:cxn modelId="{A03984BE-5981-4FB8-B875-9BA24AB431E0}" type="presParOf" srcId="{2C9CFD19-5797-4D5F-9628-8BFD0F3F7D33}" destId="{14A66AEF-9DBE-4165-94C9-8929C6599490}" srcOrd="2" destOrd="0" presId="urn:microsoft.com/office/officeart/2005/8/layout/hProcess7"/>
    <dgm:cxn modelId="{64E9974E-7876-4D31-AC7B-D3B15132C13A}" type="presParOf" srcId="{1137BD58-168D-4759-A86C-67CE5445F7A9}" destId="{25038850-6580-4335-A598-4B53849823B7}" srcOrd="3" destOrd="0" presId="urn:microsoft.com/office/officeart/2005/8/layout/hProcess7"/>
    <dgm:cxn modelId="{F0488AE2-0C2D-4426-B278-F93977C1EA04}" type="presParOf" srcId="{1137BD58-168D-4759-A86C-67CE5445F7A9}" destId="{DFBB5F43-6FD1-4421-B7F1-46877AAA64DD}" srcOrd="4" destOrd="0" presId="urn:microsoft.com/office/officeart/2005/8/layout/hProcess7"/>
    <dgm:cxn modelId="{128EB945-27B6-40CD-922F-6251F51BFBB0}" type="presParOf" srcId="{DFBB5F43-6FD1-4421-B7F1-46877AAA64DD}" destId="{4E9E2A43-B2DA-4D84-ACBE-9370D0C6D40B}" srcOrd="0" destOrd="0" presId="urn:microsoft.com/office/officeart/2005/8/layout/hProcess7"/>
    <dgm:cxn modelId="{F082DBDA-CF10-4181-BC07-9F4442A48581}" type="presParOf" srcId="{DFBB5F43-6FD1-4421-B7F1-46877AAA64DD}" destId="{F9CE9651-CEA9-452A-B12D-8CA606F218D9}" srcOrd="1" destOrd="0" presId="urn:microsoft.com/office/officeart/2005/8/layout/hProcess7"/>
    <dgm:cxn modelId="{E99F6352-6DD9-40F3-BF85-44B2E637470D}" type="presParOf" srcId="{DFBB5F43-6FD1-4421-B7F1-46877AAA64DD}" destId="{6E114D31-1E77-4AF1-931B-F19ACE3C435E}" srcOrd="2" destOrd="0" presId="urn:microsoft.com/office/officeart/2005/8/layout/hProcess7"/>
    <dgm:cxn modelId="{0CA173B9-BE19-4B4F-9DD2-D22A7622BA11}" type="presParOf" srcId="{1137BD58-168D-4759-A86C-67CE5445F7A9}" destId="{FF857E64-3891-4B3C-8887-694CCA3818D9}" srcOrd="5" destOrd="0" presId="urn:microsoft.com/office/officeart/2005/8/layout/hProcess7"/>
    <dgm:cxn modelId="{4DC0180B-5713-4859-970E-4CFE1A8CB579}" type="presParOf" srcId="{1137BD58-168D-4759-A86C-67CE5445F7A9}" destId="{880A0D1D-1575-4734-9ED1-807ACA4B04D2}" srcOrd="6" destOrd="0" presId="urn:microsoft.com/office/officeart/2005/8/layout/hProcess7"/>
    <dgm:cxn modelId="{9124BA83-9E8C-45F3-9FD6-EF1C7558BFE5}" type="presParOf" srcId="{880A0D1D-1575-4734-9ED1-807ACA4B04D2}" destId="{0AAE227D-30A4-4C83-B182-BB0EF2FB89E9}" srcOrd="0" destOrd="0" presId="urn:microsoft.com/office/officeart/2005/8/layout/hProcess7"/>
    <dgm:cxn modelId="{E8D67E27-F56E-4686-A580-4725E6C1499A}" type="presParOf" srcId="{880A0D1D-1575-4734-9ED1-807ACA4B04D2}" destId="{F649AC33-0800-4DCF-9F86-DB044603B3BD}" srcOrd="1" destOrd="0" presId="urn:microsoft.com/office/officeart/2005/8/layout/hProcess7"/>
    <dgm:cxn modelId="{2B74BFFA-FD86-4E50-A4FF-16F876FAB3D5}" type="presParOf" srcId="{880A0D1D-1575-4734-9ED1-807ACA4B04D2}" destId="{300128B5-C8E2-4D8E-8F21-94DC4F462F63}" srcOrd="2" destOrd="0" presId="urn:microsoft.com/office/officeart/2005/8/layout/hProcess7"/>
    <dgm:cxn modelId="{3A67FF90-4C47-4CBF-9A40-E9B4CE95639A}" type="presParOf" srcId="{1137BD58-168D-4759-A86C-67CE5445F7A9}" destId="{E973BBBA-D73B-4CB6-94AC-EF0F4638AC39}" srcOrd="7" destOrd="0" presId="urn:microsoft.com/office/officeart/2005/8/layout/hProcess7"/>
    <dgm:cxn modelId="{819574B5-CCA3-474D-9519-6255D91BBE37}" type="presParOf" srcId="{1137BD58-168D-4759-A86C-67CE5445F7A9}" destId="{3EFF3D58-9DF9-4F88-B468-407DD4657032}" srcOrd="8" destOrd="0" presId="urn:microsoft.com/office/officeart/2005/8/layout/hProcess7"/>
    <dgm:cxn modelId="{6C5B6CA5-74EB-45FF-BFF9-45C8A75C9016}" type="presParOf" srcId="{3EFF3D58-9DF9-4F88-B468-407DD4657032}" destId="{4284E3C9-C72D-48F3-92D9-7FB5C32A1891}" srcOrd="0" destOrd="0" presId="urn:microsoft.com/office/officeart/2005/8/layout/hProcess7"/>
    <dgm:cxn modelId="{DD8D0ED8-2B0A-4FEC-BB82-B70633811746}" type="presParOf" srcId="{3EFF3D58-9DF9-4F88-B468-407DD4657032}" destId="{3C122747-4C6B-4CAB-B622-E9071522A28A}" srcOrd="1" destOrd="0" presId="urn:microsoft.com/office/officeart/2005/8/layout/hProcess7"/>
    <dgm:cxn modelId="{3AF3A254-FC9B-4B89-B3C7-8094F7EE48F2}" type="presParOf" srcId="{3EFF3D58-9DF9-4F88-B468-407DD4657032}" destId="{36E3EF8E-CCC3-40DA-9882-ABF1186F1BAA}" srcOrd="2" destOrd="0" presId="urn:microsoft.com/office/officeart/2005/8/layout/hProcess7"/>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C98ADB-468B-496B-AD87-B2FB0BA55C0C}" type="doc">
      <dgm:prSet loTypeId="urn:microsoft.com/office/officeart/2005/8/layout/vList4" loCatId="list" qsTypeId="urn:microsoft.com/office/officeart/2005/8/quickstyle/simple1" qsCatId="simple" csTypeId="urn:microsoft.com/office/officeart/2005/8/colors/accent1_2" csCatId="accent1" phldr="1"/>
      <dgm:spPr/>
    </dgm:pt>
    <dgm:pt modelId="{19D43583-16AD-4B70-95B5-7D3598633B5D}">
      <dgm:prSet phldrT="[Texto]" custT="1"/>
      <dgm:spPr/>
      <dgm:t>
        <a:bodyPr/>
        <a:lstStyle/>
        <a:p>
          <a:r>
            <a:rPr lang="es-CO" sz="1200">
              <a:latin typeface="Arial" panose="020B0604020202020204" pitchFamily="34" charset="0"/>
              <a:cs typeface="Arial" panose="020B0604020202020204" pitchFamily="34" charset="0"/>
            </a:rPr>
            <a:t>El entrenamiento en ciberseguridad es importante que se desarrolle previamente, durante y después de la aplicación de estrategias de ciberseguridad según las necesidades.</a:t>
          </a:r>
        </a:p>
      </dgm:t>
    </dgm:pt>
    <dgm:pt modelId="{24A3A3CA-5E16-4CF2-A00C-0D6627A5D015}" type="parTrans" cxnId="{B9DAD337-4502-4269-ACB3-59F385281723}">
      <dgm:prSet/>
      <dgm:spPr/>
      <dgm:t>
        <a:bodyPr/>
        <a:lstStyle/>
        <a:p>
          <a:endParaRPr lang="es-CO"/>
        </a:p>
      </dgm:t>
    </dgm:pt>
    <dgm:pt modelId="{B012A5B2-A396-4AE4-BC06-B5915321E2B6}" type="sibTrans" cxnId="{B9DAD337-4502-4269-ACB3-59F385281723}">
      <dgm:prSet/>
      <dgm:spPr/>
      <dgm:t>
        <a:bodyPr/>
        <a:lstStyle/>
        <a:p>
          <a:endParaRPr lang="es-CO"/>
        </a:p>
      </dgm:t>
    </dgm:pt>
    <dgm:pt modelId="{DAA6DB10-FC18-4172-A405-F7AC508627BB}" type="pres">
      <dgm:prSet presAssocID="{A5C98ADB-468B-496B-AD87-B2FB0BA55C0C}" presName="linear" presStyleCnt="0">
        <dgm:presLayoutVars>
          <dgm:dir/>
          <dgm:resizeHandles val="exact"/>
        </dgm:presLayoutVars>
      </dgm:prSet>
      <dgm:spPr/>
    </dgm:pt>
    <dgm:pt modelId="{315F0A04-5EB0-4FF1-86F3-A08B404288A9}" type="pres">
      <dgm:prSet presAssocID="{19D43583-16AD-4B70-95B5-7D3598633B5D}" presName="comp" presStyleCnt="0"/>
      <dgm:spPr/>
    </dgm:pt>
    <dgm:pt modelId="{B01A520D-87E8-4884-B876-D59231F17BFC}" type="pres">
      <dgm:prSet presAssocID="{19D43583-16AD-4B70-95B5-7D3598633B5D}" presName="box" presStyleLbl="node1" presStyleIdx="0" presStyleCnt="1"/>
      <dgm:spPr/>
    </dgm:pt>
    <dgm:pt modelId="{BFC9320E-C6BA-46E7-BFDF-2F460C8BA9CF}" type="pres">
      <dgm:prSet presAssocID="{19D43583-16AD-4B70-95B5-7D3598633B5D}" presName="img" presStyleLbl="fgImgPlace1" presStyleIdx="0" presStyleCnt="1"/>
      <dgm:spPr>
        <a:blipFill rotWithShape="1">
          <a:blip xmlns:r="http://schemas.openxmlformats.org/officeDocument/2006/relationships" r:embed="rId1"/>
          <a:srcRect/>
          <a:stretch>
            <a:fillRect l="-29000" r="-29000"/>
          </a:stretch>
        </a:blipFill>
      </dgm:spPr>
    </dgm:pt>
    <dgm:pt modelId="{741E8123-32AD-43B4-A852-F0793989F9F5}" type="pres">
      <dgm:prSet presAssocID="{19D43583-16AD-4B70-95B5-7D3598633B5D}" presName="text" presStyleLbl="node1" presStyleIdx="0" presStyleCnt="1">
        <dgm:presLayoutVars>
          <dgm:bulletEnabled val="1"/>
        </dgm:presLayoutVars>
      </dgm:prSet>
      <dgm:spPr/>
    </dgm:pt>
  </dgm:ptLst>
  <dgm:cxnLst>
    <dgm:cxn modelId="{9FAB5C0B-6707-4441-8DA0-5C34C7587780}" type="presOf" srcId="{A5C98ADB-468B-496B-AD87-B2FB0BA55C0C}" destId="{DAA6DB10-FC18-4172-A405-F7AC508627BB}" srcOrd="0" destOrd="0" presId="urn:microsoft.com/office/officeart/2005/8/layout/vList4"/>
    <dgm:cxn modelId="{448A5F33-0999-4AF0-826C-D3E23718D58E}" type="presOf" srcId="{19D43583-16AD-4B70-95B5-7D3598633B5D}" destId="{B01A520D-87E8-4884-B876-D59231F17BFC}" srcOrd="0" destOrd="0" presId="urn:microsoft.com/office/officeart/2005/8/layout/vList4"/>
    <dgm:cxn modelId="{B9DAD337-4502-4269-ACB3-59F385281723}" srcId="{A5C98ADB-468B-496B-AD87-B2FB0BA55C0C}" destId="{19D43583-16AD-4B70-95B5-7D3598633B5D}" srcOrd="0" destOrd="0" parTransId="{24A3A3CA-5E16-4CF2-A00C-0D6627A5D015}" sibTransId="{B012A5B2-A396-4AE4-BC06-B5915321E2B6}"/>
    <dgm:cxn modelId="{03B16992-ED2C-4869-8A0A-C8EDBD4D44F7}" type="presOf" srcId="{19D43583-16AD-4B70-95B5-7D3598633B5D}" destId="{741E8123-32AD-43B4-A852-F0793989F9F5}" srcOrd="1" destOrd="0" presId="urn:microsoft.com/office/officeart/2005/8/layout/vList4"/>
    <dgm:cxn modelId="{698F0243-62D9-44BA-B278-1CB94618F45A}" type="presParOf" srcId="{DAA6DB10-FC18-4172-A405-F7AC508627BB}" destId="{315F0A04-5EB0-4FF1-86F3-A08B404288A9}" srcOrd="0" destOrd="0" presId="urn:microsoft.com/office/officeart/2005/8/layout/vList4"/>
    <dgm:cxn modelId="{3F918954-E86F-4C09-BCF0-23EA4EC92FB5}" type="presParOf" srcId="{315F0A04-5EB0-4FF1-86F3-A08B404288A9}" destId="{B01A520D-87E8-4884-B876-D59231F17BFC}" srcOrd="0" destOrd="0" presId="urn:microsoft.com/office/officeart/2005/8/layout/vList4"/>
    <dgm:cxn modelId="{6C741A97-F62F-4639-B7E9-9D432ECF100A}" type="presParOf" srcId="{315F0A04-5EB0-4FF1-86F3-A08B404288A9}" destId="{BFC9320E-C6BA-46E7-BFDF-2F460C8BA9CF}" srcOrd="1" destOrd="0" presId="urn:microsoft.com/office/officeart/2005/8/layout/vList4"/>
    <dgm:cxn modelId="{8A8E168D-AD62-4887-89B3-B526E0ADC8D7}" type="presParOf" srcId="{315F0A04-5EB0-4FF1-86F3-A08B404288A9}" destId="{741E8123-32AD-43B4-A852-F0793989F9F5}" srcOrd="2" destOrd="0" presId="urn:microsoft.com/office/officeart/2005/8/layout/vList4"/>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714DDDD-2401-4C1A-9C04-A7600D29B734}" type="doc">
      <dgm:prSet loTypeId="urn:microsoft.com/office/officeart/2005/8/layout/chevron1" loCatId="process" qsTypeId="urn:microsoft.com/office/officeart/2005/8/quickstyle/simple1" qsCatId="simple" csTypeId="urn:microsoft.com/office/officeart/2005/8/colors/colorful2" csCatId="colorful" phldr="1"/>
      <dgm:spPr/>
    </dgm:pt>
    <dgm:pt modelId="{3DED90EB-81B8-49A5-9D7D-8936B9D05704}">
      <dgm:prSet phldrT="[Texto]"/>
      <dgm:spPr/>
      <dgm:t>
        <a:bodyPr/>
        <a:lstStyle/>
        <a:p>
          <a:r>
            <a:rPr lang="es-CO"/>
            <a:t>Los dueños de negocio</a:t>
          </a:r>
        </a:p>
      </dgm:t>
    </dgm:pt>
    <dgm:pt modelId="{37A161A1-C5FD-4582-BABD-47734288FD37}" type="parTrans" cxnId="{274B50E8-86CF-44A5-A011-73F8F95942E3}">
      <dgm:prSet/>
      <dgm:spPr/>
      <dgm:t>
        <a:bodyPr/>
        <a:lstStyle/>
        <a:p>
          <a:endParaRPr lang="es-CO"/>
        </a:p>
      </dgm:t>
    </dgm:pt>
    <dgm:pt modelId="{75B11D69-46E9-46D0-8CD7-358B3C624023}" type="sibTrans" cxnId="{274B50E8-86CF-44A5-A011-73F8F95942E3}">
      <dgm:prSet/>
      <dgm:spPr/>
      <dgm:t>
        <a:bodyPr/>
        <a:lstStyle/>
        <a:p>
          <a:endParaRPr lang="es-CO"/>
        </a:p>
      </dgm:t>
    </dgm:pt>
    <dgm:pt modelId="{C5179078-5A60-48AF-8821-2B2C39DC0094}">
      <dgm:prSet phldrT="[Texto]"/>
      <dgm:spPr/>
      <dgm:t>
        <a:bodyPr/>
        <a:lstStyle/>
        <a:p>
          <a:r>
            <a:rPr lang="es-ES_tradnl"/>
            <a:t>Los operadores técnicos </a:t>
          </a:r>
          <a:endParaRPr lang="es-CO"/>
        </a:p>
      </dgm:t>
    </dgm:pt>
    <dgm:pt modelId="{B42CC197-4E85-474A-A0B1-3FF7AB62FE7B}" type="parTrans" cxnId="{6ECB3CF2-90B9-4F8D-8AE9-9564C21C0A78}">
      <dgm:prSet/>
      <dgm:spPr/>
      <dgm:t>
        <a:bodyPr/>
        <a:lstStyle/>
        <a:p>
          <a:endParaRPr lang="es-CO"/>
        </a:p>
      </dgm:t>
    </dgm:pt>
    <dgm:pt modelId="{753E0E26-5B0B-41E5-95A2-1B2294AA5EE4}" type="sibTrans" cxnId="{6ECB3CF2-90B9-4F8D-8AE9-9564C21C0A78}">
      <dgm:prSet/>
      <dgm:spPr/>
      <dgm:t>
        <a:bodyPr/>
        <a:lstStyle/>
        <a:p>
          <a:endParaRPr lang="es-CO"/>
        </a:p>
      </dgm:t>
    </dgm:pt>
    <dgm:pt modelId="{1A9F8EC7-3043-4E5C-8E93-C97C0AF038B1}">
      <dgm:prSet phldrT="[Texto]"/>
      <dgm:spPr/>
      <dgm:t>
        <a:bodyPr/>
        <a:lstStyle/>
        <a:p>
          <a:r>
            <a:rPr lang="es-CO"/>
            <a:t>Los usuarios de los sistemas de información</a:t>
          </a:r>
        </a:p>
      </dgm:t>
    </dgm:pt>
    <dgm:pt modelId="{688A5072-9570-487B-97FA-B558EE15F4C8}" type="parTrans" cxnId="{79E10F7D-F6B4-4AB9-8AB7-FF0E8FCA2A41}">
      <dgm:prSet/>
      <dgm:spPr/>
      <dgm:t>
        <a:bodyPr/>
        <a:lstStyle/>
        <a:p>
          <a:endParaRPr lang="es-CO"/>
        </a:p>
      </dgm:t>
    </dgm:pt>
    <dgm:pt modelId="{FE3C2947-D812-4E70-A72F-C6156E36930F}" type="sibTrans" cxnId="{79E10F7D-F6B4-4AB9-8AB7-FF0E8FCA2A41}">
      <dgm:prSet/>
      <dgm:spPr/>
      <dgm:t>
        <a:bodyPr/>
        <a:lstStyle/>
        <a:p>
          <a:endParaRPr lang="es-CO"/>
        </a:p>
      </dgm:t>
    </dgm:pt>
    <dgm:pt modelId="{120D5015-69F1-40F0-A958-C1DC6170CB32}" type="pres">
      <dgm:prSet presAssocID="{0714DDDD-2401-4C1A-9C04-A7600D29B734}" presName="Name0" presStyleCnt="0">
        <dgm:presLayoutVars>
          <dgm:dir/>
          <dgm:animLvl val="lvl"/>
          <dgm:resizeHandles val="exact"/>
        </dgm:presLayoutVars>
      </dgm:prSet>
      <dgm:spPr/>
    </dgm:pt>
    <dgm:pt modelId="{BAAEC683-4AFD-493A-A8E5-E2C09F08846D}" type="pres">
      <dgm:prSet presAssocID="{3DED90EB-81B8-49A5-9D7D-8936B9D05704}" presName="parTxOnly" presStyleLbl="node1" presStyleIdx="0" presStyleCnt="3">
        <dgm:presLayoutVars>
          <dgm:chMax val="0"/>
          <dgm:chPref val="0"/>
          <dgm:bulletEnabled val="1"/>
        </dgm:presLayoutVars>
      </dgm:prSet>
      <dgm:spPr/>
    </dgm:pt>
    <dgm:pt modelId="{38CE6A9E-8AFA-4C36-BF8B-BA16C1571E4A}" type="pres">
      <dgm:prSet presAssocID="{75B11D69-46E9-46D0-8CD7-358B3C624023}" presName="parTxOnlySpace" presStyleCnt="0"/>
      <dgm:spPr/>
    </dgm:pt>
    <dgm:pt modelId="{2BC3B2AE-39AC-4D43-BABA-C67269C167E9}" type="pres">
      <dgm:prSet presAssocID="{C5179078-5A60-48AF-8821-2B2C39DC0094}" presName="parTxOnly" presStyleLbl="node1" presStyleIdx="1" presStyleCnt="3">
        <dgm:presLayoutVars>
          <dgm:chMax val="0"/>
          <dgm:chPref val="0"/>
          <dgm:bulletEnabled val="1"/>
        </dgm:presLayoutVars>
      </dgm:prSet>
      <dgm:spPr/>
    </dgm:pt>
    <dgm:pt modelId="{19CA2158-C0F1-4DDF-B415-5BAF22021A46}" type="pres">
      <dgm:prSet presAssocID="{753E0E26-5B0B-41E5-95A2-1B2294AA5EE4}" presName="parTxOnlySpace" presStyleCnt="0"/>
      <dgm:spPr/>
    </dgm:pt>
    <dgm:pt modelId="{C4E6D849-F01E-4AC5-B747-5C260754F7D2}" type="pres">
      <dgm:prSet presAssocID="{1A9F8EC7-3043-4E5C-8E93-C97C0AF038B1}" presName="parTxOnly" presStyleLbl="node1" presStyleIdx="2" presStyleCnt="3">
        <dgm:presLayoutVars>
          <dgm:chMax val="0"/>
          <dgm:chPref val="0"/>
          <dgm:bulletEnabled val="1"/>
        </dgm:presLayoutVars>
      </dgm:prSet>
      <dgm:spPr/>
    </dgm:pt>
  </dgm:ptLst>
  <dgm:cxnLst>
    <dgm:cxn modelId="{A2EE422C-FE7C-4BA5-8541-77372A41388C}" type="presOf" srcId="{C5179078-5A60-48AF-8821-2B2C39DC0094}" destId="{2BC3B2AE-39AC-4D43-BABA-C67269C167E9}" srcOrd="0" destOrd="0" presId="urn:microsoft.com/office/officeart/2005/8/layout/chevron1"/>
    <dgm:cxn modelId="{A3411B2D-091C-4532-9760-E8DE84D4C3E7}" type="presOf" srcId="{1A9F8EC7-3043-4E5C-8E93-C97C0AF038B1}" destId="{C4E6D849-F01E-4AC5-B747-5C260754F7D2}" srcOrd="0" destOrd="0" presId="urn:microsoft.com/office/officeart/2005/8/layout/chevron1"/>
    <dgm:cxn modelId="{79E10F7D-F6B4-4AB9-8AB7-FF0E8FCA2A41}" srcId="{0714DDDD-2401-4C1A-9C04-A7600D29B734}" destId="{1A9F8EC7-3043-4E5C-8E93-C97C0AF038B1}" srcOrd="2" destOrd="0" parTransId="{688A5072-9570-487B-97FA-B558EE15F4C8}" sibTransId="{FE3C2947-D812-4E70-A72F-C6156E36930F}"/>
    <dgm:cxn modelId="{08DA7EBE-9899-433F-A127-C9FA180B8BDC}" type="presOf" srcId="{0714DDDD-2401-4C1A-9C04-A7600D29B734}" destId="{120D5015-69F1-40F0-A958-C1DC6170CB32}" srcOrd="0" destOrd="0" presId="urn:microsoft.com/office/officeart/2005/8/layout/chevron1"/>
    <dgm:cxn modelId="{D1FEEBE2-F73F-4729-AC04-BCA90A7F431E}" type="presOf" srcId="{3DED90EB-81B8-49A5-9D7D-8936B9D05704}" destId="{BAAEC683-4AFD-493A-A8E5-E2C09F08846D}" srcOrd="0" destOrd="0" presId="urn:microsoft.com/office/officeart/2005/8/layout/chevron1"/>
    <dgm:cxn modelId="{274B50E8-86CF-44A5-A011-73F8F95942E3}" srcId="{0714DDDD-2401-4C1A-9C04-A7600D29B734}" destId="{3DED90EB-81B8-49A5-9D7D-8936B9D05704}" srcOrd="0" destOrd="0" parTransId="{37A161A1-C5FD-4582-BABD-47734288FD37}" sibTransId="{75B11D69-46E9-46D0-8CD7-358B3C624023}"/>
    <dgm:cxn modelId="{6ECB3CF2-90B9-4F8D-8AE9-9564C21C0A78}" srcId="{0714DDDD-2401-4C1A-9C04-A7600D29B734}" destId="{C5179078-5A60-48AF-8821-2B2C39DC0094}" srcOrd="1" destOrd="0" parTransId="{B42CC197-4E85-474A-A0B1-3FF7AB62FE7B}" sibTransId="{753E0E26-5B0B-41E5-95A2-1B2294AA5EE4}"/>
    <dgm:cxn modelId="{DCBC9BA6-ECC3-4456-A3BF-597900143B85}" type="presParOf" srcId="{120D5015-69F1-40F0-A958-C1DC6170CB32}" destId="{BAAEC683-4AFD-493A-A8E5-E2C09F08846D}" srcOrd="0" destOrd="0" presId="urn:microsoft.com/office/officeart/2005/8/layout/chevron1"/>
    <dgm:cxn modelId="{79C2EF02-1C29-4FD8-AF01-68704CE4B83A}" type="presParOf" srcId="{120D5015-69F1-40F0-A958-C1DC6170CB32}" destId="{38CE6A9E-8AFA-4C36-BF8B-BA16C1571E4A}" srcOrd="1" destOrd="0" presId="urn:microsoft.com/office/officeart/2005/8/layout/chevron1"/>
    <dgm:cxn modelId="{1E33D435-F984-4F63-8188-C31320EA5A02}" type="presParOf" srcId="{120D5015-69F1-40F0-A958-C1DC6170CB32}" destId="{2BC3B2AE-39AC-4D43-BABA-C67269C167E9}" srcOrd="2" destOrd="0" presId="urn:microsoft.com/office/officeart/2005/8/layout/chevron1"/>
    <dgm:cxn modelId="{4F667944-7319-482C-ABFB-0BBCF4DAA1C4}" type="presParOf" srcId="{120D5015-69F1-40F0-A958-C1DC6170CB32}" destId="{19CA2158-C0F1-4DDF-B415-5BAF22021A46}" srcOrd="3" destOrd="0" presId="urn:microsoft.com/office/officeart/2005/8/layout/chevron1"/>
    <dgm:cxn modelId="{116FF2CF-FB90-4161-B21A-296ADB07150F}" type="presParOf" srcId="{120D5015-69F1-40F0-A958-C1DC6170CB32}" destId="{C4E6D849-F01E-4AC5-B747-5C260754F7D2}" srcOrd="4" destOrd="0" presId="urn:microsoft.com/office/officeart/2005/8/layout/chevron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D7499F5-5927-4B7D-9B89-A64222CE9F7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s-CO"/>
        </a:p>
      </dgm:t>
    </dgm:pt>
    <dgm:pt modelId="{9C1D8488-286C-4FFB-9E49-B4AA9D07F6E1}">
      <dgm:prSet phldrT="[Texto]" custT="1"/>
      <dgm:spPr/>
      <dgm:t>
        <a:bodyPr/>
        <a:lstStyle/>
        <a:p>
          <a:r>
            <a:rPr lang="es-CO" sz="1600"/>
            <a:t> </a:t>
          </a:r>
          <a:r>
            <a:rPr lang="es-CO" sz="1200">
              <a:latin typeface="Arial" panose="020B0604020202020204" pitchFamily="34" charset="0"/>
              <a:cs typeface="Arial" panose="020B0604020202020204" pitchFamily="34" charset="0"/>
            </a:rPr>
            <a:t>Principales implicados</a:t>
          </a:r>
        </a:p>
      </dgm:t>
    </dgm:pt>
    <dgm:pt modelId="{F00D4532-2B0C-408D-A6D1-336809AB8D77}" type="parTrans" cxnId="{2F2E8638-65A2-4DCB-961D-7343DF289FC3}">
      <dgm:prSet/>
      <dgm:spPr/>
      <dgm:t>
        <a:bodyPr/>
        <a:lstStyle/>
        <a:p>
          <a:endParaRPr lang="es-CO"/>
        </a:p>
      </dgm:t>
    </dgm:pt>
    <dgm:pt modelId="{5992475E-0B00-4503-A01C-122D019DE5EC}" type="sibTrans" cxnId="{2F2E8638-65A2-4DCB-961D-7343DF289FC3}">
      <dgm:prSet/>
      <dgm:spPr/>
      <dgm:t>
        <a:bodyPr/>
        <a:lstStyle/>
        <a:p>
          <a:endParaRPr lang="es-CO"/>
        </a:p>
      </dgm:t>
    </dgm:pt>
    <dgm:pt modelId="{A66E80DC-7824-478A-87A1-0DB0E59D4451}">
      <dgm:prSet phldrT="[Texto]" custT="1"/>
      <dgm:spPr/>
      <dgm:t>
        <a:bodyPr/>
        <a:lstStyle/>
        <a:p>
          <a:r>
            <a:rPr lang="es-ES_tradnl" sz="1100">
              <a:latin typeface="Arial" panose="020B0604020202020204" pitchFamily="34" charset="0"/>
              <a:cs typeface="Arial" panose="020B0604020202020204" pitchFamily="34" charset="0"/>
            </a:rPr>
            <a:t>Son el primer grupo de interés para concienciar en la importancia de la ciberseguridad.</a:t>
          </a:r>
          <a:endParaRPr lang="es-CO" sz="1100">
            <a:latin typeface="Arial" panose="020B0604020202020204" pitchFamily="34" charset="0"/>
            <a:cs typeface="Arial" panose="020B0604020202020204" pitchFamily="34" charset="0"/>
          </a:endParaRPr>
        </a:p>
      </dgm:t>
    </dgm:pt>
    <dgm:pt modelId="{B52BB3EF-DB68-43FB-9F21-4C8081F3F836}" type="parTrans" cxnId="{115F1581-E5CB-4AEA-B009-F7970F9FDDAC}">
      <dgm:prSet/>
      <dgm:spPr/>
      <dgm:t>
        <a:bodyPr/>
        <a:lstStyle/>
        <a:p>
          <a:endParaRPr lang="es-CO"/>
        </a:p>
      </dgm:t>
    </dgm:pt>
    <dgm:pt modelId="{AD6873F5-8E13-4579-A128-68387455057F}" type="sibTrans" cxnId="{115F1581-E5CB-4AEA-B009-F7970F9FDDAC}">
      <dgm:prSet/>
      <dgm:spPr/>
      <dgm:t>
        <a:bodyPr/>
        <a:lstStyle/>
        <a:p>
          <a:endParaRPr lang="es-CO"/>
        </a:p>
      </dgm:t>
    </dgm:pt>
    <dgm:pt modelId="{D000AD70-1185-4635-9B8B-9A86049D6545}">
      <dgm:prSet phldrT="[Texto]" custT="1"/>
      <dgm:spPr/>
      <dgm:t>
        <a:bodyPr/>
        <a:lstStyle/>
        <a:p>
          <a:r>
            <a:rPr lang="es-ES_tradnl" sz="1200" b="0">
              <a:latin typeface="Arial" panose="020B0604020202020204" pitchFamily="34" charset="0"/>
              <a:cs typeface="Arial" panose="020B0604020202020204" pitchFamily="34" charset="0"/>
            </a:rPr>
            <a:t>Con facultad de decisión</a:t>
          </a:r>
          <a:endParaRPr lang="es-CO" sz="1200" b="0">
            <a:latin typeface="Arial" panose="020B0604020202020204" pitchFamily="34" charset="0"/>
            <a:cs typeface="Arial" panose="020B0604020202020204" pitchFamily="34" charset="0"/>
          </a:endParaRPr>
        </a:p>
      </dgm:t>
    </dgm:pt>
    <dgm:pt modelId="{7FE41CAE-A684-4A76-8B88-58ED1A96E1C8}" type="parTrans" cxnId="{A3F28D0F-5D79-47B1-A744-9B43542E1903}">
      <dgm:prSet/>
      <dgm:spPr/>
      <dgm:t>
        <a:bodyPr/>
        <a:lstStyle/>
        <a:p>
          <a:endParaRPr lang="es-CO"/>
        </a:p>
      </dgm:t>
    </dgm:pt>
    <dgm:pt modelId="{B337B958-7D2D-44CD-A9D1-0349A270817F}" type="sibTrans" cxnId="{A3F28D0F-5D79-47B1-A744-9B43542E1903}">
      <dgm:prSet/>
      <dgm:spPr/>
      <dgm:t>
        <a:bodyPr/>
        <a:lstStyle/>
        <a:p>
          <a:endParaRPr lang="es-CO"/>
        </a:p>
      </dgm:t>
    </dgm:pt>
    <dgm:pt modelId="{15659F8C-A658-4011-A1C4-27A4CB009682}">
      <dgm:prSet phldrT="[Texto]" custT="1"/>
      <dgm:spPr/>
      <dgm:t>
        <a:bodyPr/>
        <a:lstStyle/>
        <a:p>
          <a:r>
            <a:rPr lang="es-CO" sz="1100">
              <a:latin typeface="Arial" panose="020B0604020202020204" pitchFamily="34" charset="0"/>
              <a:cs typeface="Arial" panose="020B0604020202020204" pitchFamily="34" charset="0"/>
            </a:rPr>
            <a:t>Considerando su autoridad para aprobar los recursos esenciales, tienen la capacidad de respaldar la implementación efectiva de estrategias de seguridad digital.</a:t>
          </a:r>
        </a:p>
      </dgm:t>
    </dgm:pt>
    <dgm:pt modelId="{48759D5F-3752-4807-92E0-DC4C777FE0EE}" type="parTrans" cxnId="{6814AD01-00E9-4726-A733-D4D104D9E05D}">
      <dgm:prSet/>
      <dgm:spPr/>
      <dgm:t>
        <a:bodyPr/>
        <a:lstStyle/>
        <a:p>
          <a:endParaRPr lang="es-CO"/>
        </a:p>
      </dgm:t>
    </dgm:pt>
    <dgm:pt modelId="{BCF08E28-4E8A-4B6A-ABA2-127F2CDA71DF}" type="sibTrans" cxnId="{6814AD01-00E9-4726-A733-D4D104D9E05D}">
      <dgm:prSet/>
      <dgm:spPr/>
      <dgm:t>
        <a:bodyPr/>
        <a:lstStyle/>
        <a:p>
          <a:endParaRPr lang="es-CO"/>
        </a:p>
      </dgm:t>
    </dgm:pt>
    <dgm:pt modelId="{5E9E5130-C1BD-43A2-83D8-260584887BB8}">
      <dgm:prSet custT="1"/>
      <dgm:spPr/>
      <dgm:t>
        <a:bodyPr/>
        <a:lstStyle/>
        <a:p>
          <a:r>
            <a:rPr lang="es-CO" sz="1100">
              <a:latin typeface="Arial" panose="020B0604020202020204" pitchFamily="34" charset="0"/>
              <a:cs typeface="Arial" panose="020B0604020202020204" pitchFamily="34" charset="0"/>
            </a:rPr>
            <a:t>Juegan un papel crucial como soporte fundamental para implementar políticas de ciberseguridad y asegurar su cumplimiento en toda la organización.</a:t>
          </a:r>
        </a:p>
      </dgm:t>
    </dgm:pt>
    <dgm:pt modelId="{4137394F-8DE6-41EC-B00A-2B102FA8B859}" type="sibTrans" cxnId="{444207DB-BFB2-4968-890A-C299FB1C2589}">
      <dgm:prSet/>
      <dgm:spPr/>
      <dgm:t>
        <a:bodyPr/>
        <a:lstStyle/>
        <a:p>
          <a:endParaRPr lang="es-CO"/>
        </a:p>
      </dgm:t>
    </dgm:pt>
    <dgm:pt modelId="{6BD53CC9-F94D-4781-BB81-B27DCCEC27E1}" type="parTrans" cxnId="{444207DB-BFB2-4968-890A-C299FB1C2589}">
      <dgm:prSet/>
      <dgm:spPr/>
      <dgm:t>
        <a:bodyPr/>
        <a:lstStyle/>
        <a:p>
          <a:endParaRPr lang="es-CO"/>
        </a:p>
      </dgm:t>
    </dgm:pt>
    <dgm:pt modelId="{6CCB89DA-80EC-49CF-8A68-B648F5C2C89D}">
      <dgm:prSet custT="1"/>
      <dgm:spPr/>
      <dgm:t>
        <a:bodyPr/>
        <a:lstStyle/>
        <a:p>
          <a:r>
            <a:rPr lang="es-CO" sz="1200">
              <a:latin typeface="Arial" panose="020B0604020202020204" pitchFamily="34" charset="0"/>
              <a:cs typeface="Arial" panose="020B0604020202020204" pitchFamily="34" charset="0"/>
            </a:rPr>
            <a:t>Apoyo fundamental</a:t>
          </a:r>
        </a:p>
      </dgm:t>
    </dgm:pt>
    <dgm:pt modelId="{D06FF97D-C7DC-457E-B5FB-6F0FC646A88C}" type="sibTrans" cxnId="{A75324D0-A494-4536-B616-BE5C5B4371C8}">
      <dgm:prSet/>
      <dgm:spPr/>
      <dgm:t>
        <a:bodyPr/>
        <a:lstStyle/>
        <a:p>
          <a:endParaRPr lang="es-CO"/>
        </a:p>
      </dgm:t>
    </dgm:pt>
    <dgm:pt modelId="{9C14A405-0B45-4E72-8DBA-DC3334E1F9AE}" type="parTrans" cxnId="{A75324D0-A494-4536-B616-BE5C5B4371C8}">
      <dgm:prSet/>
      <dgm:spPr/>
      <dgm:t>
        <a:bodyPr/>
        <a:lstStyle/>
        <a:p>
          <a:endParaRPr lang="es-CO"/>
        </a:p>
      </dgm:t>
    </dgm:pt>
    <dgm:pt modelId="{31AA261C-F463-4085-8037-56D193A8279F}" type="pres">
      <dgm:prSet presAssocID="{AD7499F5-5927-4B7D-9B89-A64222CE9F7A}" presName="linear" presStyleCnt="0">
        <dgm:presLayoutVars>
          <dgm:animLvl val="lvl"/>
          <dgm:resizeHandles val="exact"/>
        </dgm:presLayoutVars>
      </dgm:prSet>
      <dgm:spPr/>
    </dgm:pt>
    <dgm:pt modelId="{9386ADA8-8A60-4503-B16B-FBC7E1FA2F95}" type="pres">
      <dgm:prSet presAssocID="{9C1D8488-286C-4FFB-9E49-B4AA9D07F6E1}" presName="parentText" presStyleLbl="node1" presStyleIdx="0" presStyleCnt="3">
        <dgm:presLayoutVars>
          <dgm:chMax val="0"/>
          <dgm:bulletEnabled val="1"/>
        </dgm:presLayoutVars>
      </dgm:prSet>
      <dgm:spPr/>
    </dgm:pt>
    <dgm:pt modelId="{41D5BF14-94A6-4E89-84A3-D120841DCED4}" type="pres">
      <dgm:prSet presAssocID="{9C1D8488-286C-4FFB-9E49-B4AA9D07F6E1}" presName="childText" presStyleLbl="revTx" presStyleIdx="0" presStyleCnt="3">
        <dgm:presLayoutVars>
          <dgm:bulletEnabled val="1"/>
        </dgm:presLayoutVars>
      </dgm:prSet>
      <dgm:spPr/>
    </dgm:pt>
    <dgm:pt modelId="{94E92D27-5A34-40AF-AA10-BA305C4071FC}" type="pres">
      <dgm:prSet presAssocID="{D000AD70-1185-4635-9B8B-9A86049D6545}" presName="parentText" presStyleLbl="node1" presStyleIdx="1" presStyleCnt="3">
        <dgm:presLayoutVars>
          <dgm:chMax val="0"/>
          <dgm:bulletEnabled val="1"/>
        </dgm:presLayoutVars>
      </dgm:prSet>
      <dgm:spPr/>
    </dgm:pt>
    <dgm:pt modelId="{9FDC7A36-F88B-4BD3-9AC4-4D3CDD38E7E0}" type="pres">
      <dgm:prSet presAssocID="{D000AD70-1185-4635-9B8B-9A86049D6545}" presName="childText" presStyleLbl="revTx" presStyleIdx="1" presStyleCnt="3">
        <dgm:presLayoutVars>
          <dgm:bulletEnabled val="1"/>
        </dgm:presLayoutVars>
      </dgm:prSet>
      <dgm:spPr/>
    </dgm:pt>
    <dgm:pt modelId="{E8889724-39E8-493D-91B4-114A73FE18BE}" type="pres">
      <dgm:prSet presAssocID="{6CCB89DA-80EC-49CF-8A68-B648F5C2C89D}" presName="parentText" presStyleLbl="node1" presStyleIdx="2" presStyleCnt="3">
        <dgm:presLayoutVars>
          <dgm:chMax val="0"/>
          <dgm:bulletEnabled val="1"/>
        </dgm:presLayoutVars>
      </dgm:prSet>
      <dgm:spPr/>
    </dgm:pt>
    <dgm:pt modelId="{45DCD517-F992-4C62-819D-E9268DAF6EC6}" type="pres">
      <dgm:prSet presAssocID="{6CCB89DA-80EC-49CF-8A68-B648F5C2C89D}" presName="childText" presStyleLbl="revTx" presStyleIdx="2" presStyleCnt="3">
        <dgm:presLayoutVars>
          <dgm:bulletEnabled val="1"/>
        </dgm:presLayoutVars>
      </dgm:prSet>
      <dgm:spPr/>
    </dgm:pt>
  </dgm:ptLst>
  <dgm:cxnLst>
    <dgm:cxn modelId="{6814AD01-00E9-4726-A733-D4D104D9E05D}" srcId="{D000AD70-1185-4635-9B8B-9A86049D6545}" destId="{15659F8C-A658-4011-A1C4-27A4CB009682}" srcOrd="0" destOrd="0" parTransId="{48759D5F-3752-4807-92E0-DC4C777FE0EE}" sibTransId="{BCF08E28-4E8A-4B6A-ABA2-127F2CDA71DF}"/>
    <dgm:cxn modelId="{C1A5B40A-2443-45F8-858D-C83FBA22FAB6}" type="presOf" srcId="{6CCB89DA-80EC-49CF-8A68-B648F5C2C89D}" destId="{E8889724-39E8-493D-91B4-114A73FE18BE}" srcOrd="0" destOrd="0" presId="urn:microsoft.com/office/officeart/2005/8/layout/vList2"/>
    <dgm:cxn modelId="{C08A720D-B1F1-4470-946C-98935F563BC0}" type="presOf" srcId="{5E9E5130-C1BD-43A2-83D8-260584887BB8}" destId="{45DCD517-F992-4C62-819D-E9268DAF6EC6}" srcOrd="0" destOrd="0" presId="urn:microsoft.com/office/officeart/2005/8/layout/vList2"/>
    <dgm:cxn modelId="{A3F28D0F-5D79-47B1-A744-9B43542E1903}" srcId="{AD7499F5-5927-4B7D-9B89-A64222CE9F7A}" destId="{D000AD70-1185-4635-9B8B-9A86049D6545}" srcOrd="1" destOrd="0" parTransId="{7FE41CAE-A684-4A76-8B88-58ED1A96E1C8}" sibTransId="{B337B958-7D2D-44CD-A9D1-0349A270817F}"/>
    <dgm:cxn modelId="{2F2E8638-65A2-4DCB-961D-7343DF289FC3}" srcId="{AD7499F5-5927-4B7D-9B89-A64222CE9F7A}" destId="{9C1D8488-286C-4FFB-9E49-B4AA9D07F6E1}" srcOrd="0" destOrd="0" parTransId="{F00D4532-2B0C-408D-A6D1-336809AB8D77}" sibTransId="{5992475E-0B00-4503-A01C-122D019DE5EC}"/>
    <dgm:cxn modelId="{16984B7F-FBAA-44EB-864F-B895ACC7D188}" type="presOf" srcId="{9C1D8488-286C-4FFB-9E49-B4AA9D07F6E1}" destId="{9386ADA8-8A60-4503-B16B-FBC7E1FA2F95}" srcOrd="0" destOrd="0" presId="urn:microsoft.com/office/officeart/2005/8/layout/vList2"/>
    <dgm:cxn modelId="{115F1581-E5CB-4AEA-B009-F7970F9FDDAC}" srcId="{9C1D8488-286C-4FFB-9E49-B4AA9D07F6E1}" destId="{A66E80DC-7824-478A-87A1-0DB0E59D4451}" srcOrd="0" destOrd="0" parTransId="{B52BB3EF-DB68-43FB-9F21-4C8081F3F836}" sibTransId="{AD6873F5-8E13-4579-A128-68387455057F}"/>
    <dgm:cxn modelId="{398D7889-031E-4D86-BCD1-0A1B7082F811}" type="presOf" srcId="{AD7499F5-5927-4B7D-9B89-A64222CE9F7A}" destId="{31AA261C-F463-4085-8037-56D193A8279F}" srcOrd="0" destOrd="0" presId="urn:microsoft.com/office/officeart/2005/8/layout/vList2"/>
    <dgm:cxn modelId="{D49C8BAC-855A-48EC-9FB5-E354C075169A}" type="presOf" srcId="{D000AD70-1185-4635-9B8B-9A86049D6545}" destId="{94E92D27-5A34-40AF-AA10-BA305C4071FC}" srcOrd="0" destOrd="0" presId="urn:microsoft.com/office/officeart/2005/8/layout/vList2"/>
    <dgm:cxn modelId="{411074AD-517E-482B-BF6C-C4DFCEA17C80}" type="presOf" srcId="{15659F8C-A658-4011-A1C4-27A4CB009682}" destId="{9FDC7A36-F88B-4BD3-9AC4-4D3CDD38E7E0}" srcOrd="0" destOrd="0" presId="urn:microsoft.com/office/officeart/2005/8/layout/vList2"/>
    <dgm:cxn modelId="{A75324D0-A494-4536-B616-BE5C5B4371C8}" srcId="{AD7499F5-5927-4B7D-9B89-A64222CE9F7A}" destId="{6CCB89DA-80EC-49CF-8A68-B648F5C2C89D}" srcOrd="2" destOrd="0" parTransId="{9C14A405-0B45-4E72-8DBA-DC3334E1F9AE}" sibTransId="{D06FF97D-C7DC-457E-B5FB-6F0FC646A88C}"/>
    <dgm:cxn modelId="{444207DB-BFB2-4968-890A-C299FB1C2589}" srcId="{6CCB89DA-80EC-49CF-8A68-B648F5C2C89D}" destId="{5E9E5130-C1BD-43A2-83D8-260584887BB8}" srcOrd="0" destOrd="0" parTransId="{6BD53CC9-F94D-4781-BB81-B27DCCEC27E1}" sibTransId="{4137394F-8DE6-41EC-B00A-2B102FA8B859}"/>
    <dgm:cxn modelId="{E48B40DC-2D88-453B-87B2-576DF748CAB8}" type="presOf" srcId="{A66E80DC-7824-478A-87A1-0DB0E59D4451}" destId="{41D5BF14-94A6-4E89-84A3-D120841DCED4}" srcOrd="0" destOrd="0" presId="urn:microsoft.com/office/officeart/2005/8/layout/vList2"/>
    <dgm:cxn modelId="{7390C10A-DBB8-4FF2-BB09-D37BF7C55BD7}" type="presParOf" srcId="{31AA261C-F463-4085-8037-56D193A8279F}" destId="{9386ADA8-8A60-4503-B16B-FBC7E1FA2F95}" srcOrd="0" destOrd="0" presId="urn:microsoft.com/office/officeart/2005/8/layout/vList2"/>
    <dgm:cxn modelId="{4F7E1322-1516-4D7F-BC59-A02B4124071B}" type="presParOf" srcId="{31AA261C-F463-4085-8037-56D193A8279F}" destId="{41D5BF14-94A6-4E89-84A3-D120841DCED4}" srcOrd="1" destOrd="0" presId="urn:microsoft.com/office/officeart/2005/8/layout/vList2"/>
    <dgm:cxn modelId="{1E7D1F16-05E6-460E-8787-769D0019A29B}" type="presParOf" srcId="{31AA261C-F463-4085-8037-56D193A8279F}" destId="{94E92D27-5A34-40AF-AA10-BA305C4071FC}" srcOrd="2" destOrd="0" presId="urn:microsoft.com/office/officeart/2005/8/layout/vList2"/>
    <dgm:cxn modelId="{A0F3AC01-B8A6-406B-BFDF-321687460259}" type="presParOf" srcId="{31AA261C-F463-4085-8037-56D193A8279F}" destId="{9FDC7A36-F88B-4BD3-9AC4-4D3CDD38E7E0}" srcOrd="3" destOrd="0" presId="urn:microsoft.com/office/officeart/2005/8/layout/vList2"/>
    <dgm:cxn modelId="{97E97EC7-6715-4B46-BBA2-7ED2DD80B5A7}" type="presParOf" srcId="{31AA261C-F463-4085-8037-56D193A8279F}" destId="{E8889724-39E8-493D-91B4-114A73FE18BE}" srcOrd="4" destOrd="0" presId="urn:microsoft.com/office/officeart/2005/8/layout/vList2"/>
    <dgm:cxn modelId="{BE414796-B2EF-4578-A744-92AA7FE0BFBD}" type="presParOf" srcId="{31AA261C-F463-4085-8037-56D193A8279F}" destId="{45DCD517-F992-4C62-819D-E9268DAF6EC6}" srcOrd="5" destOrd="0" presId="urn:microsoft.com/office/officeart/2005/8/layout/vList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1464DB6-E470-4EA9-A68E-C1704496C996}"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s-CO"/>
        </a:p>
      </dgm:t>
    </dgm:pt>
    <dgm:pt modelId="{1D7631BF-7DDE-4E83-BD4A-A509B72215AC}">
      <dgm:prSet phldrT="[Texto]"/>
      <dgm:spPr/>
      <dgm:t>
        <a:bodyPr/>
        <a:lstStyle/>
        <a:p>
          <a:r>
            <a:rPr lang="es-CO"/>
            <a:t>Los operadores técnicos, por principio, han de ser los agentes de la organización más comprometidos con la formación y concienciación permanente en pro de la ciberseguridad.</a:t>
          </a:r>
        </a:p>
      </dgm:t>
    </dgm:pt>
    <dgm:pt modelId="{208CFF70-6CF0-47F6-9C30-5DE843B1E480}" type="parTrans" cxnId="{145D9AFD-50FB-4FC4-90C6-CBD3A6A9F259}">
      <dgm:prSet/>
      <dgm:spPr/>
      <dgm:t>
        <a:bodyPr/>
        <a:lstStyle/>
        <a:p>
          <a:endParaRPr lang="es-CO"/>
        </a:p>
      </dgm:t>
    </dgm:pt>
    <dgm:pt modelId="{F58D7EFF-2AAC-4094-9BD3-A9DF4FD19B23}" type="sibTrans" cxnId="{145D9AFD-50FB-4FC4-90C6-CBD3A6A9F259}">
      <dgm:prSet/>
      <dgm:spPr/>
      <dgm:t>
        <a:bodyPr/>
        <a:lstStyle/>
        <a:p>
          <a:endParaRPr lang="es-CO"/>
        </a:p>
      </dgm:t>
    </dgm:pt>
    <dgm:pt modelId="{B9B2F0F1-7B40-481F-B0C4-E06857312EC3}" type="pres">
      <dgm:prSet presAssocID="{51464DB6-E470-4EA9-A68E-C1704496C996}" presName="Name0" presStyleCnt="0">
        <dgm:presLayoutVars>
          <dgm:dir/>
          <dgm:resizeHandles val="exact"/>
        </dgm:presLayoutVars>
      </dgm:prSet>
      <dgm:spPr/>
    </dgm:pt>
    <dgm:pt modelId="{438DDB10-3E6D-432C-BFE0-6588D72F1B2E}" type="pres">
      <dgm:prSet presAssocID="{1D7631BF-7DDE-4E83-BD4A-A509B72215AC}" presName="composite" presStyleCnt="0"/>
      <dgm:spPr/>
    </dgm:pt>
    <dgm:pt modelId="{626E4D60-6388-4565-877C-68F2E665DF16}" type="pres">
      <dgm:prSet presAssocID="{1D7631BF-7DDE-4E83-BD4A-A509B72215AC}" presName="rect1" presStyleLbl="b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28000" b="-28000"/>
          </a:stretch>
        </a:blipFill>
      </dgm:spPr>
    </dgm:pt>
    <dgm:pt modelId="{64D5439C-8BB6-42F4-9776-2DB453D4F3F7}" type="pres">
      <dgm:prSet presAssocID="{1D7631BF-7DDE-4E83-BD4A-A509B72215AC}" presName="wedgeRectCallout1" presStyleLbl="node1" presStyleIdx="0" presStyleCnt="1">
        <dgm:presLayoutVars>
          <dgm:bulletEnabled val="1"/>
        </dgm:presLayoutVars>
      </dgm:prSet>
      <dgm:spPr/>
    </dgm:pt>
  </dgm:ptLst>
  <dgm:cxnLst>
    <dgm:cxn modelId="{5437AC66-8EA1-4EF9-8FF2-D2326F087D9D}" type="presOf" srcId="{51464DB6-E470-4EA9-A68E-C1704496C996}" destId="{B9B2F0F1-7B40-481F-B0C4-E06857312EC3}" srcOrd="0" destOrd="0" presId="urn:microsoft.com/office/officeart/2008/layout/BendingPictureCaptionList"/>
    <dgm:cxn modelId="{6224A5A9-4DD9-4255-AE10-58CFFF943C8A}" type="presOf" srcId="{1D7631BF-7DDE-4E83-BD4A-A509B72215AC}" destId="{64D5439C-8BB6-42F4-9776-2DB453D4F3F7}" srcOrd="0" destOrd="0" presId="urn:microsoft.com/office/officeart/2008/layout/BendingPictureCaptionList"/>
    <dgm:cxn modelId="{145D9AFD-50FB-4FC4-90C6-CBD3A6A9F259}" srcId="{51464DB6-E470-4EA9-A68E-C1704496C996}" destId="{1D7631BF-7DDE-4E83-BD4A-A509B72215AC}" srcOrd="0" destOrd="0" parTransId="{208CFF70-6CF0-47F6-9C30-5DE843B1E480}" sibTransId="{F58D7EFF-2AAC-4094-9BD3-A9DF4FD19B23}"/>
    <dgm:cxn modelId="{EE62B91A-2406-4E20-8952-D94E9681EADB}" type="presParOf" srcId="{B9B2F0F1-7B40-481F-B0C4-E06857312EC3}" destId="{438DDB10-3E6D-432C-BFE0-6588D72F1B2E}" srcOrd="0" destOrd="0" presId="urn:microsoft.com/office/officeart/2008/layout/BendingPictureCaptionList"/>
    <dgm:cxn modelId="{B524D982-53C6-4D52-A601-F343BA263087}" type="presParOf" srcId="{438DDB10-3E6D-432C-BFE0-6588D72F1B2E}" destId="{626E4D60-6388-4565-877C-68F2E665DF16}" srcOrd="0" destOrd="0" presId="urn:microsoft.com/office/officeart/2008/layout/BendingPictureCaptionList"/>
    <dgm:cxn modelId="{9FEC8CE1-C255-49FF-BB5E-23524DC90081}" type="presParOf" srcId="{438DDB10-3E6D-432C-BFE0-6588D72F1B2E}" destId="{64D5439C-8BB6-42F4-9776-2DB453D4F3F7}" srcOrd="1" destOrd="0" presId="urn:microsoft.com/office/officeart/2008/layout/BendingPictureCaptionList"/>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AB4DC-D81B-4D2B-9CA5-944B0016FF01}">
      <dsp:nvSpPr>
        <dsp:cNvPr id="0" name=""/>
        <dsp:cNvSpPr/>
      </dsp:nvSpPr>
      <dsp:spPr>
        <a:xfrm>
          <a:off x="380" y="388843"/>
          <a:ext cx="1637927" cy="1965513"/>
        </a:xfrm>
        <a:prstGeom prst="roundRect">
          <a:avLst>
            <a:gd name="adj" fmla="val 5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7719" rIns="48895" bIns="0" numCol="1" spcCol="1270" anchor="t" anchorCtr="0">
          <a:noAutofit/>
        </a:bodyPr>
        <a:lstStyle/>
        <a:p>
          <a:pPr marL="0" lvl="0" indent="0" algn="r" defTabSz="488950">
            <a:lnSpc>
              <a:spcPct val="90000"/>
            </a:lnSpc>
            <a:spcBef>
              <a:spcPct val="0"/>
            </a:spcBef>
            <a:spcAft>
              <a:spcPct val="35000"/>
            </a:spcAft>
            <a:buNone/>
          </a:pPr>
          <a:r>
            <a:rPr lang="es-CO" sz="1100" kern="1200">
              <a:solidFill>
                <a:schemeClr val="tx1"/>
              </a:solidFill>
            </a:rPr>
            <a:t> </a:t>
          </a:r>
          <a:r>
            <a:rPr lang="es-CO" sz="1100" b="1" kern="1200">
              <a:solidFill>
                <a:schemeClr val="tx1"/>
              </a:solidFill>
            </a:rPr>
            <a:t>Ciber-resiliencia</a:t>
          </a:r>
        </a:p>
      </dsp:txBody>
      <dsp:txXfrm rot="16200000">
        <a:off x="-641687" y="1030910"/>
        <a:ext cx="1611721" cy="327585"/>
      </dsp:txXfrm>
    </dsp:sp>
    <dsp:sp modelId="{90966EE4-F7C8-4FD7-B377-1C265B1BFE4A}">
      <dsp:nvSpPr>
        <dsp:cNvPr id="0" name=""/>
        <dsp:cNvSpPr/>
      </dsp:nvSpPr>
      <dsp:spPr>
        <a:xfrm>
          <a:off x="327966" y="388843"/>
          <a:ext cx="1220256" cy="196551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7719" rIns="0" bIns="0" numCol="1" spcCol="1270" anchor="t" anchorCtr="0">
          <a:noAutofit/>
        </a:bodyPr>
        <a:lstStyle/>
        <a:p>
          <a:pPr marL="0" lvl="0" indent="0" algn="l" defTabSz="488950">
            <a:lnSpc>
              <a:spcPct val="90000"/>
            </a:lnSpc>
            <a:spcBef>
              <a:spcPct val="0"/>
            </a:spcBef>
            <a:spcAft>
              <a:spcPct val="35000"/>
            </a:spcAft>
            <a:buNone/>
          </a:pPr>
          <a:r>
            <a:rPr lang="es-CO" sz="1100" kern="1200">
              <a:solidFill>
                <a:schemeClr val="tx1"/>
              </a:solidFill>
            </a:rPr>
            <a:t>La ciberseguridad brinda a los gobiernos y las organizaciones la ciber-resiliencia como la capacidad para resistir, proteger y defender los sistemas de ciberataques.</a:t>
          </a:r>
        </a:p>
      </dsp:txBody>
      <dsp:txXfrm>
        <a:off x="327966" y="388843"/>
        <a:ext cx="1220256" cy="1965513"/>
      </dsp:txXfrm>
    </dsp:sp>
    <dsp:sp modelId="{4E9E2A43-B2DA-4D84-ACBE-9370D0C6D40B}">
      <dsp:nvSpPr>
        <dsp:cNvPr id="0" name=""/>
        <dsp:cNvSpPr/>
      </dsp:nvSpPr>
      <dsp:spPr>
        <a:xfrm>
          <a:off x="1695636" y="388843"/>
          <a:ext cx="1637927" cy="1965513"/>
        </a:xfrm>
        <a:prstGeom prst="roundRect">
          <a:avLst>
            <a:gd name="adj" fmla="val 5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7719" rIns="48895" bIns="0" numCol="1" spcCol="1270" anchor="t" anchorCtr="0">
          <a:noAutofit/>
        </a:bodyPr>
        <a:lstStyle/>
        <a:p>
          <a:pPr marL="0" lvl="0" indent="0" algn="r" defTabSz="488950">
            <a:lnSpc>
              <a:spcPct val="90000"/>
            </a:lnSpc>
            <a:spcBef>
              <a:spcPct val="0"/>
            </a:spcBef>
            <a:spcAft>
              <a:spcPct val="35000"/>
            </a:spcAft>
            <a:buNone/>
          </a:pPr>
          <a:r>
            <a:rPr lang="es-CO" sz="1100" b="1" kern="1200">
              <a:solidFill>
                <a:schemeClr val="tx1"/>
              </a:solidFill>
            </a:rPr>
            <a:t>Personal y recursos</a:t>
          </a:r>
        </a:p>
      </dsp:txBody>
      <dsp:txXfrm rot="16200000">
        <a:off x="1053568" y="1030910"/>
        <a:ext cx="1611721" cy="327585"/>
      </dsp:txXfrm>
    </dsp:sp>
    <dsp:sp modelId="{EE49427B-A195-4F7E-B0C2-B2354893BB31}">
      <dsp:nvSpPr>
        <dsp:cNvPr id="0" name=""/>
        <dsp:cNvSpPr/>
      </dsp:nvSpPr>
      <dsp:spPr>
        <a:xfrm rot="5400000">
          <a:off x="1559400" y="1950961"/>
          <a:ext cx="288850" cy="245689"/>
        </a:xfrm>
        <a:prstGeom prst="flowChartExtract">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E114D31-1E77-4AF1-931B-F19ACE3C435E}">
      <dsp:nvSpPr>
        <dsp:cNvPr id="0" name=""/>
        <dsp:cNvSpPr/>
      </dsp:nvSpPr>
      <dsp:spPr>
        <a:xfrm>
          <a:off x="2023221" y="388843"/>
          <a:ext cx="1220256" cy="196551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7719" rIns="0" bIns="0" numCol="1" spcCol="1270" anchor="t" anchorCtr="0">
          <a:noAutofit/>
        </a:bodyPr>
        <a:lstStyle/>
        <a:p>
          <a:pPr marL="0" lvl="0" indent="0" algn="l" defTabSz="488950">
            <a:lnSpc>
              <a:spcPct val="90000"/>
            </a:lnSpc>
            <a:spcBef>
              <a:spcPct val="0"/>
            </a:spcBef>
            <a:spcAft>
              <a:spcPct val="35000"/>
            </a:spcAft>
            <a:buNone/>
          </a:pPr>
          <a:r>
            <a:rPr lang="es-CO" sz="1100" kern="1200">
              <a:solidFill>
                <a:schemeClr val="tx1"/>
              </a:solidFill>
            </a:rPr>
            <a:t>Para poder apropiar la ciberseguridad en las organizaciones es importante que se cuente con el personal capacitado y los recursos necesarios.</a:t>
          </a:r>
        </a:p>
      </dsp:txBody>
      <dsp:txXfrm>
        <a:off x="2023221" y="388843"/>
        <a:ext cx="1220256" cy="1965513"/>
      </dsp:txXfrm>
    </dsp:sp>
    <dsp:sp modelId="{4284E3C9-C72D-48F3-92D9-7FB5C32A1891}">
      <dsp:nvSpPr>
        <dsp:cNvPr id="0" name=""/>
        <dsp:cNvSpPr/>
      </dsp:nvSpPr>
      <dsp:spPr>
        <a:xfrm>
          <a:off x="3390891" y="388843"/>
          <a:ext cx="1637927" cy="1965513"/>
        </a:xfrm>
        <a:prstGeom prst="roundRect">
          <a:avLst>
            <a:gd name="adj" fmla="val 5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7719" rIns="48895" bIns="0" numCol="1" spcCol="1270" anchor="t" anchorCtr="0">
          <a:noAutofit/>
        </a:bodyPr>
        <a:lstStyle/>
        <a:p>
          <a:pPr marL="0" lvl="0" indent="0" algn="r" defTabSz="488950">
            <a:lnSpc>
              <a:spcPct val="90000"/>
            </a:lnSpc>
            <a:spcBef>
              <a:spcPct val="0"/>
            </a:spcBef>
            <a:spcAft>
              <a:spcPct val="35000"/>
            </a:spcAft>
            <a:buNone/>
          </a:pPr>
          <a:r>
            <a:rPr lang="es-CO" sz="1100" b="1" kern="1200">
              <a:solidFill>
                <a:schemeClr val="tx1"/>
              </a:solidFill>
            </a:rPr>
            <a:t>Formación permanente</a:t>
          </a:r>
        </a:p>
      </dsp:txBody>
      <dsp:txXfrm rot="16200000">
        <a:off x="2748823" y="1030910"/>
        <a:ext cx="1611721" cy="327585"/>
      </dsp:txXfrm>
    </dsp:sp>
    <dsp:sp modelId="{F649AC33-0800-4DCF-9F86-DB044603B3BD}">
      <dsp:nvSpPr>
        <dsp:cNvPr id="0" name=""/>
        <dsp:cNvSpPr/>
      </dsp:nvSpPr>
      <dsp:spPr>
        <a:xfrm rot="5400000">
          <a:off x="3254655" y="1950961"/>
          <a:ext cx="288850" cy="245689"/>
        </a:xfrm>
        <a:prstGeom prst="flowChartExtract">
          <a:avLst/>
        </a:prstGeom>
        <a:solidFill>
          <a:schemeClr val="lt1">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sp>
    <dsp:sp modelId="{36E3EF8E-CCC3-40DA-9882-ABF1186F1BAA}">
      <dsp:nvSpPr>
        <dsp:cNvPr id="0" name=""/>
        <dsp:cNvSpPr/>
      </dsp:nvSpPr>
      <dsp:spPr>
        <a:xfrm>
          <a:off x="3718477" y="388843"/>
          <a:ext cx="1220256" cy="196551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7719" rIns="0" bIns="0" numCol="1" spcCol="1270" anchor="t" anchorCtr="0">
          <a:noAutofit/>
        </a:bodyPr>
        <a:lstStyle/>
        <a:p>
          <a:pPr marL="0" lvl="0" indent="0" algn="l" defTabSz="488950">
            <a:lnSpc>
              <a:spcPct val="90000"/>
            </a:lnSpc>
            <a:spcBef>
              <a:spcPct val="0"/>
            </a:spcBef>
            <a:spcAft>
              <a:spcPct val="35000"/>
            </a:spcAft>
            <a:buNone/>
          </a:pPr>
          <a:r>
            <a:rPr lang="es-CO" sz="1100" kern="1200">
              <a:solidFill>
                <a:schemeClr val="tx1"/>
              </a:solidFill>
            </a:rPr>
            <a:t>Apropiar la ciberseguridad en las organizaciones implica mantener la formación y concienciación permanentes, en ciberseguridad, como estrategia para el cumplimiento y mejora continua.</a:t>
          </a:r>
        </a:p>
      </dsp:txBody>
      <dsp:txXfrm>
        <a:off x="3718477" y="388843"/>
        <a:ext cx="1220256" cy="19655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1A520D-87E8-4884-B876-D59231F17BFC}">
      <dsp:nvSpPr>
        <dsp:cNvPr id="0" name=""/>
        <dsp:cNvSpPr/>
      </dsp:nvSpPr>
      <dsp:spPr>
        <a:xfrm>
          <a:off x="0" y="0"/>
          <a:ext cx="3762375" cy="20383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El entrenamiento en ciberseguridad es importante que se desarrolle previamente, durante y después de la aplicación de estrategias de ciberseguridad según las necesidades.</a:t>
          </a:r>
        </a:p>
      </dsp:txBody>
      <dsp:txXfrm>
        <a:off x="956310" y="0"/>
        <a:ext cx="2806064" cy="2038350"/>
      </dsp:txXfrm>
    </dsp:sp>
    <dsp:sp modelId="{BFC9320E-C6BA-46E7-BFDF-2F460C8BA9CF}">
      <dsp:nvSpPr>
        <dsp:cNvPr id="0" name=""/>
        <dsp:cNvSpPr/>
      </dsp:nvSpPr>
      <dsp:spPr>
        <a:xfrm>
          <a:off x="203835" y="203835"/>
          <a:ext cx="752475" cy="1630680"/>
        </a:xfrm>
        <a:prstGeom prst="roundRect">
          <a:avLst>
            <a:gd name="adj" fmla="val 10000"/>
          </a:avLst>
        </a:prstGeom>
        <a:blipFill rotWithShape="1">
          <a:blip xmlns:r="http://schemas.openxmlformats.org/officeDocument/2006/relationships" r:embed="rId1"/>
          <a:srcRect/>
          <a:stretch>
            <a:fillRect l="-29000" r="-2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AEC683-4AFD-493A-A8E5-E2C09F08846D}">
      <dsp:nvSpPr>
        <dsp:cNvPr id="0" name=""/>
        <dsp:cNvSpPr/>
      </dsp:nvSpPr>
      <dsp:spPr>
        <a:xfrm>
          <a:off x="1361" y="777842"/>
          <a:ext cx="1659098" cy="663639"/>
        </a:xfrm>
        <a:prstGeom prst="chevr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s-CO" sz="1100" kern="1200"/>
            <a:t>Los dueños de negocio</a:t>
          </a:r>
        </a:p>
      </dsp:txBody>
      <dsp:txXfrm>
        <a:off x="333181" y="777842"/>
        <a:ext cx="995459" cy="663639"/>
      </dsp:txXfrm>
    </dsp:sp>
    <dsp:sp modelId="{2BC3B2AE-39AC-4D43-BABA-C67269C167E9}">
      <dsp:nvSpPr>
        <dsp:cNvPr id="0" name=""/>
        <dsp:cNvSpPr/>
      </dsp:nvSpPr>
      <dsp:spPr>
        <a:xfrm>
          <a:off x="1494550" y="777842"/>
          <a:ext cx="1659098" cy="663639"/>
        </a:xfrm>
        <a:prstGeom prst="chevron">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s-ES_tradnl" sz="1100" kern="1200"/>
            <a:t>Los operadores técnicos </a:t>
          </a:r>
          <a:endParaRPr lang="es-CO" sz="1100" kern="1200"/>
        </a:p>
      </dsp:txBody>
      <dsp:txXfrm>
        <a:off x="1826370" y="777842"/>
        <a:ext cx="995459" cy="663639"/>
      </dsp:txXfrm>
    </dsp:sp>
    <dsp:sp modelId="{C4E6D849-F01E-4AC5-B747-5C260754F7D2}">
      <dsp:nvSpPr>
        <dsp:cNvPr id="0" name=""/>
        <dsp:cNvSpPr/>
      </dsp:nvSpPr>
      <dsp:spPr>
        <a:xfrm>
          <a:off x="2987739" y="777842"/>
          <a:ext cx="1659098" cy="663639"/>
        </a:xfrm>
        <a:prstGeom prst="chevron">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s-CO" sz="1100" kern="1200"/>
            <a:t>Los usuarios de los sistemas de información</a:t>
          </a:r>
        </a:p>
      </dsp:txBody>
      <dsp:txXfrm>
        <a:off x="3319559" y="777842"/>
        <a:ext cx="995459" cy="66363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86ADA8-8A60-4503-B16B-FBC7E1FA2F95}">
      <dsp:nvSpPr>
        <dsp:cNvPr id="0" name=""/>
        <dsp:cNvSpPr/>
      </dsp:nvSpPr>
      <dsp:spPr>
        <a:xfrm>
          <a:off x="0" y="12600"/>
          <a:ext cx="5486400" cy="5616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t> </a:t>
          </a:r>
          <a:r>
            <a:rPr lang="es-CO" sz="1200" kern="1200">
              <a:latin typeface="Arial" panose="020B0604020202020204" pitchFamily="34" charset="0"/>
              <a:cs typeface="Arial" panose="020B0604020202020204" pitchFamily="34" charset="0"/>
            </a:rPr>
            <a:t>Principales implicados</a:t>
          </a:r>
        </a:p>
      </dsp:txBody>
      <dsp:txXfrm>
        <a:off x="27415" y="40015"/>
        <a:ext cx="5431570" cy="506770"/>
      </dsp:txXfrm>
    </dsp:sp>
    <dsp:sp modelId="{41D5BF14-94A6-4E89-84A3-D120841DCED4}">
      <dsp:nvSpPr>
        <dsp:cNvPr id="0" name=""/>
        <dsp:cNvSpPr/>
      </dsp:nvSpPr>
      <dsp:spPr>
        <a:xfrm>
          <a:off x="0" y="574200"/>
          <a:ext cx="5486400" cy="49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3970" rIns="78232" bIns="13970" numCol="1" spcCol="1270" anchor="t" anchorCtr="0">
          <a:noAutofit/>
        </a:bodyPr>
        <a:lstStyle/>
        <a:p>
          <a:pPr marL="57150" lvl="1" indent="-57150" algn="l" defTabSz="488950">
            <a:lnSpc>
              <a:spcPct val="90000"/>
            </a:lnSpc>
            <a:spcBef>
              <a:spcPct val="0"/>
            </a:spcBef>
            <a:spcAft>
              <a:spcPct val="20000"/>
            </a:spcAft>
            <a:buChar char="•"/>
          </a:pPr>
          <a:r>
            <a:rPr lang="es-ES_tradnl" sz="1100" kern="1200">
              <a:latin typeface="Arial" panose="020B0604020202020204" pitchFamily="34" charset="0"/>
              <a:cs typeface="Arial" panose="020B0604020202020204" pitchFamily="34" charset="0"/>
            </a:rPr>
            <a:t>Son el primer grupo de interés para concienciar en la importancia de la ciberseguridad.</a:t>
          </a:r>
          <a:endParaRPr lang="es-CO" sz="1100" kern="1200">
            <a:latin typeface="Arial" panose="020B0604020202020204" pitchFamily="34" charset="0"/>
            <a:cs typeface="Arial" panose="020B0604020202020204" pitchFamily="34" charset="0"/>
          </a:endParaRPr>
        </a:p>
      </dsp:txBody>
      <dsp:txXfrm>
        <a:off x="0" y="574200"/>
        <a:ext cx="5486400" cy="496800"/>
      </dsp:txXfrm>
    </dsp:sp>
    <dsp:sp modelId="{94E92D27-5A34-40AF-AA10-BA305C4071FC}">
      <dsp:nvSpPr>
        <dsp:cNvPr id="0" name=""/>
        <dsp:cNvSpPr/>
      </dsp:nvSpPr>
      <dsp:spPr>
        <a:xfrm>
          <a:off x="0" y="1071000"/>
          <a:ext cx="5486400" cy="561600"/>
        </a:xfrm>
        <a:prstGeom prst="roundRect">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ES_tradnl" sz="1200" b="0" kern="1200">
              <a:latin typeface="Arial" panose="020B0604020202020204" pitchFamily="34" charset="0"/>
              <a:cs typeface="Arial" panose="020B0604020202020204" pitchFamily="34" charset="0"/>
            </a:rPr>
            <a:t>Con facultad de decisión</a:t>
          </a:r>
          <a:endParaRPr lang="es-CO" sz="1200" b="0" kern="1200">
            <a:latin typeface="Arial" panose="020B0604020202020204" pitchFamily="34" charset="0"/>
            <a:cs typeface="Arial" panose="020B0604020202020204" pitchFamily="34" charset="0"/>
          </a:endParaRPr>
        </a:p>
      </dsp:txBody>
      <dsp:txXfrm>
        <a:off x="27415" y="1098415"/>
        <a:ext cx="5431570" cy="506770"/>
      </dsp:txXfrm>
    </dsp:sp>
    <dsp:sp modelId="{9FDC7A36-F88B-4BD3-9AC4-4D3CDD38E7E0}">
      <dsp:nvSpPr>
        <dsp:cNvPr id="0" name=""/>
        <dsp:cNvSpPr/>
      </dsp:nvSpPr>
      <dsp:spPr>
        <a:xfrm>
          <a:off x="0" y="1632600"/>
          <a:ext cx="5486400" cy="49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3970" rIns="78232" bIns="13970" numCol="1" spcCol="1270" anchor="t" anchorCtr="0">
          <a:noAutofit/>
        </a:bodyPr>
        <a:lstStyle/>
        <a:p>
          <a:pPr marL="57150" lvl="1" indent="-57150" algn="l" defTabSz="488950">
            <a:lnSpc>
              <a:spcPct val="90000"/>
            </a:lnSpc>
            <a:spcBef>
              <a:spcPct val="0"/>
            </a:spcBef>
            <a:spcAft>
              <a:spcPct val="20000"/>
            </a:spcAft>
            <a:buChar char="•"/>
          </a:pPr>
          <a:r>
            <a:rPr lang="es-CO" sz="1100" kern="1200">
              <a:latin typeface="Arial" panose="020B0604020202020204" pitchFamily="34" charset="0"/>
              <a:cs typeface="Arial" panose="020B0604020202020204" pitchFamily="34" charset="0"/>
            </a:rPr>
            <a:t>Considerando su autoridad para aprobar los recursos esenciales, tienen la capacidad de respaldar la implementación efectiva de estrategias de seguridad digital.</a:t>
          </a:r>
        </a:p>
      </dsp:txBody>
      <dsp:txXfrm>
        <a:off x="0" y="1632600"/>
        <a:ext cx="5486400" cy="496800"/>
      </dsp:txXfrm>
    </dsp:sp>
    <dsp:sp modelId="{E8889724-39E8-493D-91B4-114A73FE18BE}">
      <dsp:nvSpPr>
        <dsp:cNvPr id="0" name=""/>
        <dsp:cNvSpPr/>
      </dsp:nvSpPr>
      <dsp:spPr>
        <a:xfrm>
          <a:off x="0" y="2129400"/>
          <a:ext cx="5486400" cy="561600"/>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Apoyo fundamental</a:t>
          </a:r>
        </a:p>
      </dsp:txBody>
      <dsp:txXfrm>
        <a:off x="27415" y="2156815"/>
        <a:ext cx="5431570" cy="506770"/>
      </dsp:txXfrm>
    </dsp:sp>
    <dsp:sp modelId="{45DCD517-F992-4C62-819D-E9268DAF6EC6}">
      <dsp:nvSpPr>
        <dsp:cNvPr id="0" name=""/>
        <dsp:cNvSpPr/>
      </dsp:nvSpPr>
      <dsp:spPr>
        <a:xfrm>
          <a:off x="0" y="2691000"/>
          <a:ext cx="5486400" cy="49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3970" rIns="78232" bIns="13970" numCol="1" spcCol="1270" anchor="t" anchorCtr="0">
          <a:noAutofit/>
        </a:bodyPr>
        <a:lstStyle/>
        <a:p>
          <a:pPr marL="57150" lvl="1" indent="-57150" algn="l" defTabSz="488950">
            <a:lnSpc>
              <a:spcPct val="90000"/>
            </a:lnSpc>
            <a:spcBef>
              <a:spcPct val="0"/>
            </a:spcBef>
            <a:spcAft>
              <a:spcPct val="20000"/>
            </a:spcAft>
            <a:buChar char="•"/>
          </a:pPr>
          <a:r>
            <a:rPr lang="es-CO" sz="1100" kern="1200">
              <a:latin typeface="Arial" panose="020B0604020202020204" pitchFamily="34" charset="0"/>
              <a:cs typeface="Arial" panose="020B0604020202020204" pitchFamily="34" charset="0"/>
            </a:rPr>
            <a:t>Juegan un papel crucial como soporte fundamental para implementar políticas de ciberseguridad y asegurar su cumplimiento en toda la organización.</a:t>
          </a:r>
        </a:p>
      </dsp:txBody>
      <dsp:txXfrm>
        <a:off x="0" y="2691000"/>
        <a:ext cx="5486400" cy="49680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6E4D60-6388-4565-877C-68F2E665DF16}">
      <dsp:nvSpPr>
        <dsp:cNvPr id="0" name=""/>
        <dsp:cNvSpPr/>
      </dsp:nvSpPr>
      <dsp:spPr>
        <a:xfrm>
          <a:off x="1143892" y="892"/>
          <a:ext cx="3198614" cy="255889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8000" b="-2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4D5439C-8BB6-42F4-9776-2DB453D4F3F7}">
      <dsp:nvSpPr>
        <dsp:cNvPr id="0" name=""/>
        <dsp:cNvSpPr/>
      </dsp:nvSpPr>
      <dsp:spPr>
        <a:xfrm>
          <a:off x="1431768" y="2303895"/>
          <a:ext cx="2846766" cy="895611"/>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t>Los operadores técnicos, por principio, han de ser los agentes de la organización más comprometidos con la formación y concienciación permanente en pro de la ciberseguridad.</a:t>
          </a:r>
        </a:p>
      </dsp:txBody>
      <dsp:txXfrm>
        <a:off x="1431768" y="2303895"/>
        <a:ext cx="2846766" cy="89561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EfWBcs19Hh2t91dezDOYWX44pOw==">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</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190FD74-1E39-4B75-9FB2-BC19B2CCE0A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4E498F68-ED4D-41A4-8148-74F0ADDD3323}">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F947E34-94E2-4822-9877-1AF24BDAA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3898</Words>
  <Characters>21444</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Alix Cecilia Chinchilla Rueda</cp:lastModifiedBy>
  <cp:revision>2</cp:revision>
  <cp:lastPrinted>2023-10-11T16:53:00Z</cp:lastPrinted>
  <dcterms:created xsi:type="dcterms:W3CDTF">2023-10-17T00:35:00Z</dcterms:created>
  <dcterms:modified xsi:type="dcterms:W3CDTF">2023-10-17T00:35:00Z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4006700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2023-10-12T23:09:29Z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87d2a39e-ab77-410a-b736-0ceeebca91e5</vt:lpwstr>
  </property>
  <property fmtid="{D5CDD505-2E9C-101B-9397-08002B2CF9AE}" pid="16" name="MSIP_Label_1299739c-ad3d-4908-806e-4d91151a6e13_ContentBits">
    <vt:lpwstr>0</vt:lpwstr>
  </property>
</Properties>
</file>